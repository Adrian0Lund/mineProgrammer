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52D99" w14:textId="4D5C7ADE" w:rsidR="0A606B40" w:rsidRPr="008C5BDF" w:rsidRDefault="0A606B40" w:rsidP="00A51364">
      <w:pPr>
        <w:spacing w:after="0" w:line="360" w:lineRule="auto"/>
        <w:rPr>
          <w:rFonts w:ascii="Aptos" w:eastAsia="Times New Roman" w:hAnsi="Aptos" w:cs="Times New Roman"/>
          <w:color w:val="000000" w:themeColor="text1"/>
        </w:rPr>
      </w:pPr>
    </w:p>
    <w:p w14:paraId="3D79B699" w14:textId="459E8820" w:rsidR="025441CC" w:rsidRPr="002255B0" w:rsidRDefault="025441CC" w:rsidP="00A15DEB">
      <w:pPr>
        <w:spacing w:after="0" w:line="240" w:lineRule="auto"/>
        <w:ind w:left="567" w:right="567"/>
        <w:jc w:val="center"/>
        <w:rPr>
          <w:rFonts w:ascii="Aptos" w:eastAsia="Times New Roman" w:hAnsi="Aptos" w:cs="Times New Roman"/>
          <w:b/>
          <w:color w:val="000000" w:themeColor="text1"/>
          <w:sz w:val="64"/>
          <w:szCs w:val="64"/>
        </w:rPr>
      </w:pPr>
      <w:r w:rsidRPr="002255B0">
        <w:rPr>
          <w:rFonts w:ascii="Aptos" w:eastAsia="Times New Roman" w:hAnsi="Aptos" w:cs="Times New Roman"/>
          <w:b/>
          <w:color w:val="000000" w:themeColor="text1"/>
          <w:sz w:val="64"/>
          <w:szCs w:val="64"/>
        </w:rPr>
        <w:t>SailSafe</w:t>
      </w:r>
    </w:p>
    <w:p w14:paraId="399BC72F" w14:textId="262A818A" w:rsidR="000A512B" w:rsidRPr="002255B0" w:rsidRDefault="025441CC" w:rsidP="00A15DEB">
      <w:pPr>
        <w:spacing w:after="0" w:line="240" w:lineRule="auto"/>
        <w:ind w:left="567" w:right="567"/>
        <w:jc w:val="center"/>
        <w:rPr>
          <w:rFonts w:ascii="Aptos" w:eastAsia="Times New Roman" w:hAnsi="Aptos" w:cs="Times New Roman"/>
          <w:color w:val="000000" w:themeColor="text1"/>
          <w:sz w:val="28"/>
          <w:szCs w:val="28"/>
        </w:rPr>
      </w:pPr>
      <w:r w:rsidRPr="002255B0">
        <w:rPr>
          <w:rFonts w:ascii="Aptos" w:eastAsia="Times New Roman" w:hAnsi="Aptos" w:cs="Times New Roman"/>
          <w:color w:val="000000" w:themeColor="text1"/>
          <w:sz w:val="28"/>
          <w:szCs w:val="28"/>
        </w:rPr>
        <w:t>Rapport for prosjektarbeid</w:t>
      </w:r>
      <w:r w:rsidR="00334F88" w:rsidRPr="002255B0">
        <w:rPr>
          <w:rFonts w:ascii="Aptos" w:eastAsia="Times New Roman" w:hAnsi="Aptos" w:cs="Times New Roman"/>
          <w:color w:val="000000" w:themeColor="text1"/>
          <w:sz w:val="28"/>
          <w:szCs w:val="28"/>
        </w:rPr>
        <w:t xml:space="preserve"> </w:t>
      </w:r>
    </w:p>
    <w:p w14:paraId="7EC17C2A" w14:textId="181BA848" w:rsidR="001C6B76" w:rsidRPr="002255B0" w:rsidRDefault="00296CEA" w:rsidP="00A15DEB">
      <w:pPr>
        <w:spacing w:after="0" w:line="240" w:lineRule="auto"/>
        <w:ind w:left="567" w:right="567"/>
        <w:jc w:val="center"/>
        <w:rPr>
          <w:rFonts w:ascii="Aptos" w:eastAsia="Times New Roman" w:hAnsi="Aptos" w:cs="Times New Roman"/>
          <w:color w:val="000000" w:themeColor="text1"/>
          <w:sz w:val="28"/>
          <w:szCs w:val="28"/>
        </w:rPr>
      </w:pPr>
      <w:r w:rsidRPr="002255B0">
        <w:rPr>
          <w:rFonts w:ascii="Aptos" w:eastAsia="Times New Roman" w:hAnsi="Aptos" w:cs="Times New Roman"/>
          <w:color w:val="000000" w:themeColor="text1"/>
          <w:sz w:val="28"/>
          <w:szCs w:val="28"/>
        </w:rPr>
        <w:t>Havvarsel</w:t>
      </w:r>
      <w:r w:rsidR="003111D5" w:rsidRPr="002255B0">
        <w:rPr>
          <w:rFonts w:ascii="Aptos" w:eastAsia="Times New Roman" w:hAnsi="Aptos" w:cs="Times New Roman"/>
          <w:color w:val="000000" w:themeColor="text1"/>
          <w:sz w:val="28"/>
          <w:szCs w:val="28"/>
        </w:rPr>
        <w:t xml:space="preserve"> </w:t>
      </w:r>
      <w:r w:rsidR="00334F88" w:rsidRPr="002255B0">
        <w:rPr>
          <w:rFonts w:ascii="Aptos" w:eastAsia="Times New Roman" w:hAnsi="Aptos" w:cs="Times New Roman"/>
          <w:color w:val="000000" w:themeColor="text1"/>
          <w:sz w:val="28"/>
          <w:szCs w:val="28"/>
        </w:rPr>
        <w:t>(case 4)</w:t>
      </w:r>
    </w:p>
    <w:p w14:paraId="1C0D92E9" w14:textId="76E53236" w:rsidR="0A606B40" w:rsidRPr="006951BA" w:rsidRDefault="025441CC" w:rsidP="007A4800">
      <w:pPr>
        <w:spacing w:after="0" w:line="240" w:lineRule="auto"/>
        <w:ind w:left="567" w:right="567"/>
        <w:jc w:val="center"/>
        <w:rPr>
          <w:rFonts w:ascii="Aptos" w:eastAsia="Times New Roman" w:hAnsi="Aptos" w:cs="Times New Roman"/>
          <w:color w:val="000000" w:themeColor="text1"/>
          <w:sz w:val="28"/>
          <w:szCs w:val="28"/>
          <w:lang w:val="en-US"/>
        </w:rPr>
      </w:pPr>
      <w:r w:rsidRPr="006951BA">
        <w:rPr>
          <w:rFonts w:ascii="Aptos" w:eastAsia="Times New Roman" w:hAnsi="Aptos" w:cs="Times New Roman"/>
          <w:color w:val="000000" w:themeColor="text1"/>
          <w:sz w:val="28"/>
          <w:szCs w:val="28"/>
          <w:lang w:val="en-US"/>
        </w:rPr>
        <w:t>IN2000</w:t>
      </w:r>
      <w:r w:rsidR="00334F88" w:rsidRPr="006951BA">
        <w:rPr>
          <w:rFonts w:ascii="Aptos" w:eastAsia="Times New Roman" w:hAnsi="Aptos" w:cs="Times New Roman"/>
          <w:color w:val="000000" w:themeColor="text1"/>
          <w:sz w:val="28"/>
          <w:szCs w:val="28"/>
          <w:lang w:val="en-US"/>
        </w:rPr>
        <w:t xml:space="preserve"> | </w:t>
      </w:r>
      <w:r w:rsidRPr="006951BA">
        <w:rPr>
          <w:rFonts w:ascii="Aptos" w:eastAsia="Times New Roman" w:hAnsi="Aptos" w:cs="Times New Roman"/>
          <w:color w:val="000000" w:themeColor="text1"/>
          <w:sz w:val="28"/>
          <w:szCs w:val="28"/>
          <w:lang w:val="en-US"/>
        </w:rPr>
        <w:t>V24</w:t>
      </w:r>
      <w:r w:rsidR="5C406A1B" w:rsidRPr="006951BA">
        <w:rPr>
          <w:rFonts w:ascii="Aptos" w:eastAsia="Times New Roman" w:hAnsi="Aptos" w:cs="Times New Roman"/>
          <w:color w:val="000000" w:themeColor="text1"/>
          <w:sz w:val="28"/>
          <w:szCs w:val="28"/>
          <w:lang w:val="en-US"/>
        </w:rPr>
        <w:t xml:space="preserve"> </w:t>
      </w:r>
    </w:p>
    <w:p w14:paraId="474C0311" w14:textId="1E5A46E6" w:rsidR="00E91B53" w:rsidRPr="006951BA" w:rsidRDefault="025441CC" w:rsidP="00B30093">
      <w:pPr>
        <w:spacing w:after="0" w:line="276" w:lineRule="auto"/>
        <w:ind w:left="567" w:right="567"/>
        <w:jc w:val="center"/>
        <w:rPr>
          <w:rFonts w:ascii="Aptos" w:eastAsia="Times New Roman" w:hAnsi="Aptos" w:cs="Times New Roman"/>
          <w:b/>
          <w:color w:val="000000" w:themeColor="text1"/>
          <w:sz w:val="28"/>
          <w:szCs w:val="28"/>
          <w:lang w:val="en-US"/>
        </w:rPr>
      </w:pPr>
      <w:r w:rsidRPr="006951BA">
        <w:rPr>
          <w:lang w:val="en-US"/>
        </w:rPr>
        <w:br/>
      </w:r>
      <w:r w:rsidR="00A15DEB" w:rsidRPr="006951BA">
        <w:rPr>
          <w:rFonts w:ascii="Aptos" w:eastAsia="Times New Roman" w:hAnsi="Aptos" w:cs="Times New Roman"/>
          <w:b/>
          <w:color w:val="000000" w:themeColor="text1"/>
          <w:sz w:val="28"/>
          <w:szCs w:val="28"/>
          <w:lang w:val="en-US"/>
        </w:rPr>
        <w:t>Team 47</w:t>
      </w:r>
    </w:p>
    <w:p w14:paraId="7AB65866" w14:textId="682607F1" w:rsidR="00C52194" w:rsidRPr="006951BA" w:rsidRDefault="00C52194" w:rsidP="00C52194">
      <w:pPr>
        <w:spacing w:after="0" w:line="276" w:lineRule="auto"/>
        <w:ind w:left="567" w:right="567"/>
        <w:jc w:val="center"/>
        <w:rPr>
          <w:rFonts w:ascii="Aptos" w:eastAsia="Times New Roman" w:hAnsi="Aptos" w:cs="Times New Roman"/>
          <w:color w:val="000000" w:themeColor="text1"/>
          <w:sz w:val="28"/>
          <w:szCs w:val="28"/>
          <w:lang w:val="en-US"/>
        </w:rPr>
      </w:pPr>
      <w:r w:rsidRPr="006951BA">
        <w:rPr>
          <w:rFonts w:ascii="Aptos" w:eastAsia="Times New Roman" w:hAnsi="Aptos" w:cs="Times New Roman"/>
          <w:color w:val="000000" w:themeColor="text1"/>
          <w:sz w:val="28"/>
          <w:szCs w:val="28"/>
          <w:lang w:val="en-US"/>
        </w:rPr>
        <w:t>Przemyslaw Mroz (</w:t>
      </w:r>
      <w:proofErr w:type="spellStart"/>
      <w:r w:rsidRPr="006951BA">
        <w:rPr>
          <w:rFonts w:ascii="Aptos" w:eastAsia="Times New Roman" w:hAnsi="Aptos" w:cs="Times New Roman"/>
          <w:i/>
          <w:color w:val="000000" w:themeColor="text1"/>
          <w:sz w:val="28"/>
          <w:szCs w:val="28"/>
          <w:lang w:val="en-US"/>
        </w:rPr>
        <w:t>przemysm</w:t>
      </w:r>
      <w:proofErr w:type="spellEnd"/>
      <w:r w:rsidRPr="006951BA">
        <w:rPr>
          <w:rFonts w:ascii="Aptos" w:eastAsia="Times New Roman" w:hAnsi="Aptos" w:cs="Times New Roman"/>
          <w:color w:val="000000" w:themeColor="text1"/>
          <w:sz w:val="28"/>
          <w:szCs w:val="28"/>
          <w:lang w:val="en-US"/>
        </w:rPr>
        <w:t>)</w:t>
      </w:r>
    </w:p>
    <w:p w14:paraId="726D0839" w14:textId="55B6B0F3" w:rsidR="00C52194" w:rsidRPr="004606A9" w:rsidRDefault="00C52194" w:rsidP="00C52194">
      <w:pPr>
        <w:spacing w:after="0" w:line="276" w:lineRule="auto"/>
        <w:ind w:left="567" w:right="567"/>
        <w:jc w:val="center"/>
        <w:rPr>
          <w:rFonts w:ascii="Aptos" w:eastAsia="Times New Roman" w:hAnsi="Aptos" w:cs="Times New Roman"/>
          <w:color w:val="000000" w:themeColor="text1"/>
          <w:sz w:val="28"/>
          <w:szCs w:val="28"/>
          <w:lang w:val="en-US"/>
        </w:rPr>
      </w:pPr>
      <w:r w:rsidRPr="004606A9">
        <w:rPr>
          <w:rFonts w:ascii="Aptos" w:eastAsia="Times New Roman" w:hAnsi="Aptos" w:cs="Times New Roman"/>
          <w:color w:val="000000" w:themeColor="text1"/>
          <w:sz w:val="28"/>
          <w:szCs w:val="28"/>
          <w:lang w:val="en-US"/>
        </w:rPr>
        <w:t>Warsame Abdi (</w:t>
      </w:r>
      <w:proofErr w:type="spellStart"/>
      <w:r w:rsidRPr="004606A9">
        <w:rPr>
          <w:rFonts w:ascii="Aptos" w:eastAsia="Times New Roman" w:hAnsi="Aptos" w:cs="Times New Roman"/>
          <w:i/>
          <w:color w:val="000000" w:themeColor="text1"/>
          <w:sz w:val="28"/>
          <w:szCs w:val="28"/>
          <w:lang w:val="en-US"/>
        </w:rPr>
        <w:t>warsamea</w:t>
      </w:r>
      <w:proofErr w:type="spellEnd"/>
      <w:r w:rsidRPr="004606A9">
        <w:rPr>
          <w:rFonts w:ascii="Aptos" w:eastAsia="Times New Roman" w:hAnsi="Aptos" w:cs="Times New Roman"/>
          <w:color w:val="000000" w:themeColor="text1"/>
          <w:sz w:val="28"/>
          <w:szCs w:val="28"/>
          <w:lang w:val="en-US"/>
        </w:rPr>
        <w:t>)</w:t>
      </w:r>
    </w:p>
    <w:p w14:paraId="50C41D4F" w14:textId="7813AE30" w:rsidR="00C52194" w:rsidRPr="004606A9" w:rsidRDefault="00C52194" w:rsidP="00C52194">
      <w:pPr>
        <w:spacing w:after="0" w:line="276" w:lineRule="auto"/>
        <w:ind w:left="567" w:right="567"/>
        <w:jc w:val="center"/>
        <w:rPr>
          <w:rFonts w:ascii="Aptos" w:eastAsia="Times New Roman" w:hAnsi="Aptos" w:cs="Times New Roman"/>
          <w:color w:val="000000" w:themeColor="text1"/>
          <w:sz w:val="28"/>
          <w:szCs w:val="28"/>
          <w:lang w:val="en-US"/>
        </w:rPr>
      </w:pPr>
      <w:r w:rsidRPr="004606A9">
        <w:rPr>
          <w:rFonts w:ascii="Aptos" w:eastAsia="Times New Roman" w:hAnsi="Aptos" w:cs="Times New Roman"/>
          <w:color w:val="000000" w:themeColor="text1"/>
          <w:sz w:val="28"/>
          <w:szCs w:val="28"/>
          <w:lang w:val="en-US"/>
        </w:rPr>
        <w:t>Adrian Gamst (</w:t>
      </w:r>
      <w:r w:rsidRPr="004606A9">
        <w:rPr>
          <w:rFonts w:ascii="Aptos" w:eastAsia="Times New Roman" w:hAnsi="Aptos" w:cs="Times New Roman"/>
          <w:i/>
          <w:color w:val="000000" w:themeColor="text1"/>
          <w:sz w:val="28"/>
          <w:szCs w:val="28"/>
          <w:lang w:val="en-US"/>
        </w:rPr>
        <w:t>adriakg</w:t>
      </w:r>
      <w:r w:rsidRPr="004606A9">
        <w:rPr>
          <w:rFonts w:ascii="Aptos" w:eastAsia="Times New Roman" w:hAnsi="Aptos" w:cs="Times New Roman"/>
          <w:color w:val="000000" w:themeColor="text1"/>
          <w:sz w:val="28"/>
          <w:szCs w:val="28"/>
          <w:lang w:val="en-US"/>
        </w:rPr>
        <w:t>)</w:t>
      </w:r>
    </w:p>
    <w:p w14:paraId="65B6E1D2" w14:textId="35AC88CD" w:rsidR="00C52194" w:rsidRPr="004606A9" w:rsidRDefault="00C52194" w:rsidP="00C52194">
      <w:pPr>
        <w:spacing w:after="0" w:line="276" w:lineRule="auto"/>
        <w:ind w:left="567" w:right="567"/>
        <w:jc w:val="center"/>
        <w:rPr>
          <w:rFonts w:ascii="Aptos" w:eastAsia="Times New Roman" w:hAnsi="Aptos" w:cs="Times New Roman"/>
          <w:color w:val="000000" w:themeColor="text1"/>
          <w:sz w:val="28"/>
          <w:szCs w:val="28"/>
          <w:lang w:val="en-US"/>
        </w:rPr>
      </w:pPr>
      <w:r w:rsidRPr="004606A9">
        <w:rPr>
          <w:rFonts w:ascii="Aptos" w:eastAsia="Times New Roman" w:hAnsi="Aptos" w:cs="Times New Roman"/>
          <w:color w:val="000000" w:themeColor="text1"/>
          <w:sz w:val="28"/>
          <w:szCs w:val="28"/>
          <w:lang w:val="en-US"/>
        </w:rPr>
        <w:t>Moueed Ali (</w:t>
      </w:r>
      <w:r w:rsidRPr="004606A9">
        <w:rPr>
          <w:rFonts w:ascii="Aptos" w:eastAsia="Times New Roman" w:hAnsi="Aptos" w:cs="Times New Roman"/>
          <w:i/>
          <w:color w:val="000000" w:themeColor="text1"/>
          <w:sz w:val="28"/>
          <w:szCs w:val="28"/>
          <w:lang w:val="en-US"/>
        </w:rPr>
        <w:t>moueeda</w:t>
      </w:r>
      <w:r w:rsidRPr="004606A9">
        <w:rPr>
          <w:rFonts w:ascii="Aptos" w:eastAsia="Times New Roman" w:hAnsi="Aptos" w:cs="Times New Roman"/>
          <w:color w:val="000000" w:themeColor="text1"/>
          <w:sz w:val="28"/>
          <w:szCs w:val="28"/>
          <w:lang w:val="en-US"/>
        </w:rPr>
        <w:t>)</w:t>
      </w:r>
    </w:p>
    <w:p w14:paraId="231936FC" w14:textId="42AD0E6A" w:rsidR="00E91B53" w:rsidRPr="002255B0" w:rsidRDefault="025441CC" w:rsidP="00B30093">
      <w:pPr>
        <w:spacing w:after="0" w:line="276" w:lineRule="auto"/>
        <w:ind w:left="567" w:right="567"/>
        <w:jc w:val="center"/>
        <w:rPr>
          <w:rFonts w:ascii="Aptos" w:eastAsia="Times New Roman" w:hAnsi="Aptos" w:cs="Times New Roman"/>
          <w:color w:val="000000" w:themeColor="text1"/>
          <w:sz w:val="28"/>
          <w:szCs w:val="28"/>
        </w:rPr>
      </w:pPr>
      <w:r w:rsidRPr="002255B0">
        <w:rPr>
          <w:rFonts w:ascii="Aptos" w:eastAsia="Times New Roman" w:hAnsi="Aptos" w:cs="Times New Roman"/>
          <w:color w:val="000000" w:themeColor="text1"/>
          <w:sz w:val="28"/>
          <w:szCs w:val="28"/>
        </w:rPr>
        <w:t>Adrian L</w:t>
      </w:r>
      <w:r w:rsidR="00DE0B2E" w:rsidRPr="002255B0">
        <w:rPr>
          <w:rFonts w:ascii="Aptos" w:eastAsia="Times New Roman" w:hAnsi="Aptos" w:cs="Times New Roman"/>
          <w:color w:val="000000" w:themeColor="text1"/>
          <w:sz w:val="28"/>
          <w:szCs w:val="28"/>
        </w:rPr>
        <w:t>und</w:t>
      </w:r>
      <w:r w:rsidR="006A4F68" w:rsidRPr="002255B0">
        <w:rPr>
          <w:rFonts w:ascii="Aptos" w:eastAsia="Times New Roman" w:hAnsi="Aptos" w:cs="Times New Roman"/>
          <w:color w:val="000000" w:themeColor="text1"/>
          <w:sz w:val="28"/>
          <w:szCs w:val="28"/>
        </w:rPr>
        <w:t xml:space="preserve"> (</w:t>
      </w:r>
      <w:r w:rsidR="006A4F68" w:rsidRPr="002255B0">
        <w:rPr>
          <w:rFonts w:ascii="Aptos" w:eastAsia="Times New Roman" w:hAnsi="Aptos" w:cs="Times New Roman"/>
          <w:i/>
          <w:color w:val="000000" w:themeColor="text1"/>
          <w:sz w:val="28"/>
          <w:szCs w:val="28"/>
        </w:rPr>
        <w:t>adrianlu</w:t>
      </w:r>
      <w:r w:rsidR="006A4F68" w:rsidRPr="002255B0">
        <w:rPr>
          <w:rFonts w:ascii="Aptos" w:eastAsia="Times New Roman" w:hAnsi="Aptos" w:cs="Times New Roman"/>
          <w:color w:val="000000" w:themeColor="text1"/>
          <w:sz w:val="28"/>
          <w:szCs w:val="28"/>
        </w:rPr>
        <w:t>)</w:t>
      </w:r>
    </w:p>
    <w:p w14:paraId="15CABA36" w14:textId="2F940C3C" w:rsidR="00E91B53" w:rsidRPr="002255B0" w:rsidRDefault="025441CC" w:rsidP="00B30093">
      <w:pPr>
        <w:spacing w:after="0" w:line="276" w:lineRule="auto"/>
        <w:ind w:left="567" w:right="567"/>
        <w:jc w:val="center"/>
        <w:rPr>
          <w:rFonts w:ascii="Aptos" w:eastAsia="Times New Roman" w:hAnsi="Aptos" w:cs="Times New Roman"/>
          <w:color w:val="000000" w:themeColor="text1"/>
          <w:sz w:val="28"/>
          <w:szCs w:val="28"/>
        </w:rPr>
      </w:pPr>
      <w:r w:rsidRPr="002255B0">
        <w:rPr>
          <w:rFonts w:ascii="Aptos" w:eastAsia="Times New Roman" w:hAnsi="Aptos" w:cs="Times New Roman"/>
          <w:color w:val="000000" w:themeColor="text1"/>
          <w:sz w:val="28"/>
          <w:szCs w:val="28"/>
        </w:rPr>
        <w:t>Aland</w:t>
      </w:r>
      <w:r w:rsidR="00DE0B2E" w:rsidRPr="002255B0">
        <w:rPr>
          <w:rFonts w:ascii="Aptos" w:eastAsia="Times New Roman" w:hAnsi="Aptos" w:cs="Times New Roman"/>
          <w:color w:val="000000" w:themeColor="text1"/>
          <w:sz w:val="28"/>
          <w:szCs w:val="28"/>
        </w:rPr>
        <w:t xml:space="preserve"> Azdin</w:t>
      </w:r>
      <w:r w:rsidR="006A4F68" w:rsidRPr="002255B0">
        <w:rPr>
          <w:rFonts w:ascii="Aptos" w:eastAsia="Times New Roman" w:hAnsi="Aptos" w:cs="Times New Roman"/>
          <w:color w:val="000000" w:themeColor="text1"/>
          <w:sz w:val="28"/>
          <w:szCs w:val="28"/>
        </w:rPr>
        <w:t xml:space="preserve"> (</w:t>
      </w:r>
      <w:r w:rsidR="006A4F68" w:rsidRPr="002255B0">
        <w:rPr>
          <w:rFonts w:ascii="Aptos" w:eastAsia="Times New Roman" w:hAnsi="Aptos" w:cs="Times New Roman"/>
          <w:i/>
          <w:color w:val="000000" w:themeColor="text1"/>
          <w:sz w:val="28"/>
          <w:szCs w:val="28"/>
        </w:rPr>
        <w:t>alanda</w:t>
      </w:r>
      <w:r w:rsidR="006A4F68" w:rsidRPr="002255B0">
        <w:rPr>
          <w:rFonts w:ascii="Aptos" w:eastAsia="Times New Roman" w:hAnsi="Aptos" w:cs="Times New Roman"/>
          <w:color w:val="000000" w:themeColor="text1"/>
          <w:sz w:val="28"/>
          <w:szCs w:val="28"/>
        </w:rPr>
        <w:t>)</w:t>
      </w:r>
    </w:p>
    <w:p w14:paraId="28C9558C" w14:textId="1DD3F849" w:rsidR="025441CC" w:rsidRPr="002255B0" w:rsidRDefault="025441CC" w:rsidP="00C52194">
      <w:pPr>
        <w:spacing w:after="0"/>
        <w:ind w:left="567" w:right="567"/>
        <w:rPr>
          <w:rFonts w:ascii="Aptos" w:eastAsia="Times New Roman" w:hAnsi="Aptos" w:cs="Times New Roman"/>
          <w:color w:val="000000" w:themeColor="text1"/>
          <w:sz w:val="21"/>
          <w:szCs w:val="21"/>
        </w:rPr>
      </w:pPr>
    </w:p>
    <w:p w14:paraId="7B68DFF1" w14:textId="4D2D067D" w:rsidR="000078D5" w:rsidRPr="002255B0" w:rsidRDefault="025441CC" w:rsidP="0A606B40">
      <w:pPr>
        <w:spacing w:after="0"/>
        <w:ind w:left="567" w:right="567"/>
        <w:jc w:val="center"/>
        <w:rPr>
          <w:rFonts w:ascii="Aptos" w:eastAsia="Times New Roman" w:hAnsi="Aptos" w:cs="Times New Roman"/>
          <w:b/>
          <w:color w:val="000000" w:themeColor="text1"/>
          <w:sz w:val="28"/>
          <w:szCs w:val="28"/>
        </w:rPr>
      </w:pPr>
      <w:r w:rsidRPr="002255B0">
        <w:rPr>
          <w:rFonts w:ascii="Aptos" w:eastAsia="Times New Roman" w:hAnsi="Aptos" w:cs="Times New Roman"/>
          <w:b/>
          <w:color w:val="000000" w:themeColor="text1"/>
          <w:sz w:val="28"/>
          <w:szCs w:val="28"/>
        </w:rPr>
        <w:t>Veiledere</w:t>
      </w:r>
    </w:p>
    <w:p w14:paraId="5E5D4C60" w14:textId="378234EA" w:rsidR="025441CC" w:rsidRPr="002255B0" w:rsidRDefault="025441CC" w:rsidP="0A606B40">
      <w:pPr>
        <w:spacing w:after="0"/>
        <w:ind w:left="567" w:right="567"/>
        <w:jc w:val="center"/>
        <w:rPr>
          <w:rFonts w:ascii="Aptos" w:eastAsia="Times New Roman" w:hAnsi="Aptos" w:cs="Times New Roman"/>
          <w:color w:val="000000" w:themeColor="text1"/>
          <w:sz w:val="28"/>
          <w:szCs w:val="28"/>
        </w:rPr>
      </w:pPr>
      <w:r w:rsidRPr="002255B0">
        <w:rPr>
          <w:rFonts w:ascii="Aptos" w:eastAsia="Times New Roman" w:hAnsi="Aptos" w:cs="Times New Roman"/>
          <w:color w:val="000000" w:themeColor="text1"/>
          <w:sz w:val="28"/>
          <w:szCs w:val="28"/>
        </w:rPr>
        <w:t xml:space="preserve"> Julia </w:t>
      </w:r>
      <w:r w:rsidR="47C37B38" w:rsidRPr="002255B0">
        <w:rPr>
          <w:rFonts w:ascii="Aptos" w:eastAsia="Times New Roman" w:hAnsi="Aptos" w:cs="Times New Roman"/>
          <w:color w:val="000000" w:themeColor="text1"/>
          <w:sz w:val="28"/>
          <w:szCs w:val="28"/>
        </w:rPr>
        <w:t>Lundeby</w:t>
      </w:r>
      <w:r w:rsidRPr="002255B0">
        <w:rPr>
          <w:rFonts w:ascii="Aptos" w:eastAsia="Times New Roman" w:hAnsi="Aptos" w:cs="Times New Roman"/>
          <w:color w:val="000000" w:themeColor="text1"/>
          <w:sz w:val="28"/>
          <w:szCs w:val="28"/>
        </w:rPr>
        <w:t xml:space="preserve"> og Simon </w:t>
      </w:r>
      <w:r w:rsidR="65320651" w:rsidRPr="002255B0">
        <w:rPr>
          <w:rFonts w:ascii="Aptos" w:eastAsia="Times New Roman" w:hAnsi="Aptos" w:cs="Times New Roman"/>
          <w:color w:val="000000" w:themeColor="text1"/>
          <w:sz w:val="28"/>
          <w:szCs w:val="28"/>
        </w:rPr>
        <w:t>Tidemann Halvorsen</w:t>
      </w:r>
    </w:p>
    <w:p w14:paraId="20475506" w14:textId="0B8C13D5" w:rsidR="007A4800" w:rsidRPr="002255B0" w:rsidRDefault="025441CC" w:rsidP="007A4800">
      <w:pPr>
        <w:spacing w:after="0"/>
        <w:ind w:left="567" w:right="567"/>
        <w:rPr>
          <w:rFonts w:ascii="Aptos" w:eastAsia="Times New Roman" w:hAnsi="Aptos" w:cs="Times New Roman"/>
          <w:color w:val="000000" w:themeColor="text1"/>
        </w:rPr>
      </w:pPr>
      <w:r w:rsidRPr="002255B0">
        <w:rPr>
          <w:rFonts w:ascii="Aptos" w:eastAsia="Times New Roman" w:hAnsi="Aptos" w:cs="Times New Roman"/>
          <w:color w:val="000000" w:themeColor="text1"/>
        </w:rPr>
        <w:t xml:space="preserve"> </w:t>
      </w:r>
    </w:p>
    <w:p w14:paraId="00409C33" w14:textId="519A1C95" w:rsidR="025441CC" w:rsidRPr="002255B0" w:rsidRDefault="025441CC" w:rsidP="007A4800">
      <w:pPr>
        <w:spacing w:after="0"/>
        <w:ind w:left="567" w:right="567"/>
        <w:rPr>
          <w:rFonts w:ascii="Aptos" w:eastAsia="Times New Roman" w:hAnsi="Aptos" w:cs="Times New Roman"/>
          <w:color w:val="000000" w:themeColor="text1"/>
        </w:rPr>
      </w:pPr>
      <w:r w:rsidRPr="002255B0">
        <w:br/>
      </w:r>
    </w:p>
    <w:p w14:paraId="2C8686BA" w14:textId="3F8DFE0B" w:rsidR="025441CC" w:rsidRPr="002255B0" w:rsidRDefault="025441CC" w:rsidP="0A606B40">
      <w:pPr>
        <w:spacing w:after="0"/>
        <w:ind w:left="567" w:right="567"/>
        <w:jc w:val="center"/>
        <w:rPr>
          <w:rFonts w:ascii="Aptos" w:eastAsia="Times New Roman" w:hAnsi="Aptos" w:cs="Times New Roman"/>
          <w:color w:val="000000" w:themeColor="text1"/>
          <w:sz w:val="32"/>
          <w:szCs w:val="32"/>
        </w:rPr>
      </w:pPr>
      <w:r>
        <w:rPr>
          <w:noProof/>
        </w:rPr>
        <w:drawing>
          <wp:inline distT="0" distB="0" distL="0" distR="0" wp14:anchorId="50232041" wp14:editId="48BB9C04">
            <wp:extent cx="2197212" cy="2197212"/>
            <wp:effectExtent l="0" t="0" r="0" b="0"/>
            <wp:docPr id="1482791218" name="Picture 148279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791218"/>
                    <pic:cNvPicPr/>
                  </pic:nvPicPr>
                  <pic:blipFill>
                    <a:blip r:embed="rId8">
                      <a:extLst>
                        <a:ext uri="{28A0092B-C50C-407E-A947-70E740481C1C}">
                          <a14:useLocalDpi xmlns:a14="http://schemas.microsoft.com/office/drawing/2010/main" val="0"/>
                        </a:ext>
                      </a:extLst>
                    </a:blip>
                    <a:stretch>
                      <a:fillRect/>
                    </a:stretch>
                  </pic:blipFill>
                  <pic:spPr>
                    <a:xfrm>
                      <a:off x="0" y="0"/>
                      <a:ext cx="2197212" cy="2197212"/>
                    </a:xfrm>
                    <a:prstGeom prst="rect">
                      <a:avLst/>
                    </a:prstGeom>
                  </pic:spPr>
                </pic:pic>
              </a:graphicData>
            </a:graphic>
          </wp:inline>
        </w:drawing>
      </w:r>
      <w:r w:rsidRPr="002255B0">
        <w:rPr>
          <w:rFonts w:ascii="Aptos" w:eastAsia="Times New Roman" w:hAnsi="Aptos" w:cs="Times New Roman"/>
          <w:color w:val="000000" w:themeColor="text1"/>
          <w:sz w:val="32"/>
          <w:szCs w:val="32"/>
        </w:rPr>
        <w:t xml:space="preserve"> </w:t>
      </w:r>
    </w:p>
    <w:p w14:paraId="7D6780DE" w14:textId="1D1BC837" w:rsidR="025441CC" w:rsidRPr="002255B0" w:rsidRDefault="025441CC" w:rsidP="00B30093">
      <w:pPr>
        <w:spacing w:after="0"/>
        <w:ind w:left="567" w:right="567"/>
        <w:jc w:val="center"/>
        <w:rPr>
          <w:rFonts w:ascii="Aptos" w:eastAsia="Times New Roman" w:hAnsi="Aptos" w:cs="Times New Roman"/>
          <w:color w:val="000000" w:themeColor="text1"/>
          <w:sz w:val="32"/>
          <w:szCs w:val="32"/>
        </w:rPr>
      </w:pPr>
      <w:r w:rsidRPr="002255B0">
        <w:rPr>
          <w:rFonts w:ascii="Aptos" w:eastAsia="Times New Roman" w:hAnsi="Aptos" w:cs="Times New Roman"/>
          <w:color w:val="000000" w:themeColor="text1"/>
          <w:sz w:val="32"/>
          <w:szCs w:val="32"/>
        </w:rPr>
        <w:t xml:space="preserve">  </w:t>
      </w:r>
    </w:p>
    <w:p w14:paraId="09EFAA14" w14:textId="178D84B6" w:rsidR="025441CC" w:rsidRPr="002255B0" w:rsidRDefault="025441CC" w:rsidP="00B30093">
      <w:pPr>
        <w:spacing w:after="0"/>
        <w:ind w:left="567" w:right="567"/>
        <w:jc w:val="center"/>
        <w:rPr>
          <w:rFonts w:ascii="Aptos" w:eastAsia="Times New Roman" w:hAnsi="Aptos" w:cs="Times New Roman"/>
          <w:color w:val="000000" w:themeColor="text1"/>
          <w:sz w:val="32"/>
          <w:szCs w:val="32"/>
        </w:rPr>
      </w:pPr>
      <w:r w:rsidRPr="002255B0">
        <w:rPr>
          <w:rFonts w:ascii="Aptos" w:eastAsia="Times New Roman" w:hAnsi="Aptos" w:cs="Times New Roman"/>
          <w:color w:val="000000" w:themeColor="text1"/>
          <w:sz w:val="32"/>
          <w:szCs w:val="32"/>
        </w:rPr>
        <w:t xml:space="preserve"> </w:t>
      </w:r>
    </w:p>
    <w:p w14:paraId="0B1196E9" w14:textId="461A6AF3" w:rsidR="025441CC" w:rsidRPr="002255B0" w:rsidRDefault="025441CC" w:rsidP="0A606B40">
      <w:pPr>
        <w:spacing w:after="0"/>
        <w:ind w:left="567" w:right="567"/>
        <w:jc w:val="center"/>
        <w:rPr>
          <w:rFonts w:ascii="Aptos" w:eastAsia="Times New Roman" w:hAnsi="Aptos" w:cs="Times New Roman"/>
          <w:color w:val="000000" w:themeColor="text1"/>
          <w:sz w:val="32"/>
          <w:szCs w:val="32"/>
        </w:rPr>
      </w:pPr>
      <w:r w:rsidRPr="002255B0">
        <w:rPr>
          <w:rFonts w:ascii="Aptos" w:eastAsia="Times New Roman" w:hAnsi="Aptos" w:cs="Times New Roman"/>
          <w:color w:val="000000" w:themeColor="text1"/>
          <w:sz w:val="32"/>
          <w:szCs w:val="32"/>
        </w:rPr>
        <w:t xml:space="preserve"> Institutt for informatikk</w:t>
      </w:r>
    </w:p>
    <w:p w14:paraId="0729E0BE" w14:textId="6BF83975" w:rsidR="025441CC" w:rsidRPr="002255B0" w:rsidRDefault="025441CC" w:rsidP="0A606B40">
      <w:pPr>
        <w:spacing w:after="0"/>
        <w:ind w:left="567" w:right="567"/>
        <w:jc w:val="center"/>
        <w:rPr>
          <w:rFonts w:ascii="Aptos" w:eastAsia="Times New Roman" w:hAnsi="Aptos" w:cs="Times New Roman"/>
          <w:color w:val="000000" w:themeColor="text1"/>
          <w:sz w:val="32"/>
          <w:szCs w:val="32"/>
        </w:rPr>
      </w:pPr>
      <w:r w:rsidRPr="002255B0">
        <w:rPr>
          <w:rFonts w:ascii="Aptos" w:eastAsia="Times New Roman" w:hAnsi="Aptos" w:cs="Times New Roman"/>
          <w:color w:val="000000" w:themeColor="text1"/>
          <w:sz w:val="32"/>
          <w:szCs w:val="32"/>
        </w:rPr>
        <w:t>Det matematisk</w:t>
      </w:r>
      <w:r w:rsidR="783575AA" w:rsidRPr="002255B0">
        <w:rPr>
          <w:rFonts w:ascii="Aptos" w:eastAsia="Times New Roman" w:hAnsi="Aptos" w:cs="Times New Roman"/>
          <w:color w:val="000000" w:themeColor="text1"/>
          <w:sz w:val="32"/>
          <w:szCs w:val="32"/>
        </w:rPr>
        <w:t>-</w:t>
      </w:r>
      <w:r w:rsidRPr="002255B0">
        <w:rPr>
          <w:rFonts w:ascii="Aptos" w:eastAsia="Times New Roman" w:hAnsi="Aptos" w:cs="Times New Roman"/>
          <w:color w:val="000000" w:themeColor="text1"/>
          <w:sz w:val="32"/>
          <w:szCs w:val="32"/>
        </w:rPr>
        <w:t>naturvitenskapelige fakultet</w:t>
      </w:r>
    </w:p>
    <w:p w14:paraId="1AB00B53" w14:textId="13247377" w:rsidR="00B30093" w:rsidRPr="002255B0" w:rsidRDefault="00B30093" w:rsidP="0A606B40">
      <w:pPr>
        <w:spacing w:after="0"/>
        <w:ind w:left="567" w:right="567"/>
        <w:jc w:val="center"/>
        <w:rPr>
          <w:rFonts w:ascii="Aptos" w:eastAsia="Times New Roman" w:hAnsi="Aptos" w:cs="Times New Roman"/>
          <w:color w:val="000000" w:themeColor="text1"/>
          <w:sz w:val="32"/>
          <w:szCs w:val="32"/>
        </w:rPr>
      </w:pPr>
    </w:p>
    <w:p w14:paraId="3FF5200C" w14:textId="0B9820A1" w:rsidR="025441CC" w:rsidRPr="008C5BDF" w:rsidRDefault="025441CC" w:rsidP="0A606B40">
      <w:pPr>
        <w:spacing w:after="0"/>
        <w:ind w:left="567" w:right="567"/>
        <w:jc w:val="center"/>
        <w:rPr>
          <w:rFonts w:ascii="Aptos" w:eastAsia="Times New Roman" w:hAnsi="Aptos" w:cs="Times New Roman"/>
          <w:b/>
          <w:color w:val="000000" w:themeColor="text1"/>
          <w:sz w:val="32"/>
          <w:szCs w:val="32"/>
        </w:rPr>
      </w:pPr>
      <w:r w:rsidRPr="791C6E73">
        <w:rPr>
          <w:rFonts w:ascii="Aptos" w:eastAsia="Times New Roman" w:hAnsi="Aptos" w:cs="Times New Roman"/>
          <w:b/>
          <w:color w:val="000000" w:themeColor="text1"/>
          <w:sz w:val="32"/>
          <w:szCs w:val="32"/>
        </w:rPr>
        <w:t>UNIVERSITETET I OSLO</w:t>
      </w:r>
    </w:p>
    <w:p w14:paraId="781BB899" w14:textId="4E1FFF62" w:rsidR="00334F88" w:rsidRPr="008C5BDF" w:rsidRDefault="00334F88" w:rsidP="00082ED0">
      <w:pPr>
        <w:spacing w:after="0"/>
        <w:ind w:left="567" w:right="567"/>
        <w:jc w:val="center"/>
        <w:rPr>
          <w:rFonts w:ascii="Aptos" w:eastAsia="Times New Roman" w:hAnsi="Aptos" w:cs="Times New Roman"/>
          <w:color w:val="000000" w:themeColor="text1"/>
        </w:rPr>
      </w:pPr>
    </w:p>
    <w:p w14:paraId="0D4494A9" w14:textId="495288E7" w:rsidR="006D1298" w:rsidRPr="008C5BDF" w:rsidRDefault="55D5644B" w:rsidP="006D1298">
      <w:pPr>
        <w:spacing w:after="0"/>
        <w:ind w:left="567" w:right="567"/>
        <w:jc w:val="center"/>
        <w:rPr>
          <w:rFonts w:ascii="Aptos" w:eastAsia="Times New Roman" w:hAnsi="Aptos" w:cs="Times New Roman"/>
          <w:color w:val="000000" w:themeColor="text1"/>
        </w:rPr>
      </w:pPr>
      <w:r w:rsidRPr="791C6E73">
        <w:rPr>
          <w:rFonts w:ascii="Aptos" w:eastAsia="Times New Roman" w:hAnsi="Aptos" w:cs="Times New Roman"/>
          <w:color w:val="000000" w:themeColor="text1"/>
        </w:rPr>
        <w:t>05/2024</w:t>
      </w:r>
    </w:p>
    <w:p w14:paraId="591E30BF" w14:textId="563DA43A" w:rsidR="0084604E" w:rsidRPr="00B61881" w:rsidRDefault="683C1A3D" w:rsidP="001C2DB7">
      <w:pPr>
        <w:spacing w:after="0" w:line="331" w:lineRule="auto"/>
        <w:ind w:right="567"/>
        <w:rPr>
          <w:rFonts w:ascii="Aptos" w:eastAsia="Times New Roman" w:hAnsi="Aptos" w:cs="Times New Roman"/>
          <w:i/>
          <w:color w:val="000000" w:themeColor="text1"/>
          <w:sz w:val="20"/>
          <w:szCs w:val="20"/>
        </w:rPr>
      </w:pPr>
      <w:r w:rsidRPr="00B61881">
        <w:rPr>
          <w:rFonts w:ascii="Aptos" w:eastAsia="Times New Roman" w:hAnsi="Aptos" w:cs="Times New Roman"/>
          <w:b/>
          <w:color w:val="000000" w:themeColor="text1"/>
          <w:sz w:val="36"/>
          <w:szCs w:val="36"/>
        </w:rPr>
        <w:lastRenderedPageBreak/>
        <w:t>Innholdsfortegnelse</w:t>
      </w:r>
      <w:r w:rsidR="00A22953" w:rsidRPr="00B61881">
        <w:rPr>
          <w:rFonts w:ascii="Aptos" w:eastAsia="Times New Roman" w:hAnsi="Aptos" w:cs="Times New Roman"/>
          <w:i/>
          <w:color w:val="000000" w:themeColor="text1"/>
          <w:sz w:val="20"/>
          <w:szCs w:val="20"/>
        </w:rPr>
        <w:t xml:space="preserve"> </w:t>
      </w:r>
      <w:r w:rsidR="008C5BDF" w:rsidRPr="00B61881">
        <w:rPr>
          <w:rFonts w:ascii="Aptos" w:eastAsia="Times New Roman" w:hAnsi="Aptos" w:cs="Times New Roman"/>
          <w:i/>
          <w:color w:val="000000" w:themeColor="text1"/>
          <w:sz w:val="20"/>
          <w:szCs w:val="20"/>
        </w:rPr>
        <w:t xml:space="preserve"> </w:t>
      </w:r>
    </w:p>
    <w:p w14:paraId="18DD9EC7" w14:textId="4E76602F" w:rsidR="00A22953" w:rsidRPr="008C5BDF" w:rsidRDefault="00434E0B"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Presentasjo</w:t>
      </w:r>
      <w:r w:rsidR="00FC2462" w:rsidRPr="791C6E73">
        <w:rPr>
          <w:rFonts w:ascii="Aptos" w:eastAsia="Times New Roman" w:hAnsi="Aptos" w:cs="Times New Roman"/>
          <w:b/>
          <w:color w:val="000000" w:themeColor="text1"/>
          <w:sz w:val="24"/>
          <w:szCs w:val="24"/>
        </w:rPr>
        <w:t>n</w:t>
      </w:r>
    </w:p>
    <w:p w14:paraId="3ED13810" w14:textId="62660FE2" w:rsidR="003138D6" w:rsidRPr="008C5BDF" w:rsidRDefault="007A2496"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B</w:t>
      </w:r>
      <w:r w:rsidR="002916D0" w:rsidRPr="791C6E73">
        <w:rPr>
          <w:rFonts w:ascii="Aptos" w:eastAsia="Times New Roman" w:hAnsi="Aptos" w:cs="Times New Roman"/>
          <w:color w:val="000000" w:themeColor="text1"/>
          <w:sz w:val="24"/>
          <w:szCs w:val="24"/>
        </w:rPr>
        <w:t>akgrunn</w:t>
      </w:r>
      <w:r w:rsidR="007F4111" w:rsidRPr="791C6E73">
        <w:rPr>
          <w:rFonts w:ascii="Aptos" w:eastAsia="Times New Roman" w:hAnsi="Aptos" w:cs="Times New Roman"/>
          <w:color w:val="000000" w:themeColor="text1"/>
          <w:sz w:val="24"/>
          <w:szCs w:val="24"/>
        </w:rPr>
        <w:t xml:space="preserve"> </w:t>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1</w:t>
      </w:r>
    </w:p>
    <w:p w14:paraId="5BAFB2F0" w14:textId="4A139188" w:rsidR="002170D3" w:rsidRPr="008C5BDF" w:rsidRDefault="0098770B"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SailSafe</w:t>
      </w:r>
      <w:r w:rsidR="007F4111" w:rsidRPr="791C6E73">
        <w:rPr>
          <w:rFonts w:ascii="Aptos" w:eastAsia="Times New Roman" w:hAnsi="Aptos" w:cs="Times New Roman"/>
          <w:color w:val="000000" w:themeColor="text1"/>
          <w:sz w:val="24"/>
          <w:szCs w:val="24"/>
        </w:rPr>
        <w:t xml:space="preserve"> </w:t>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1</w:t>
      </w:r>
    </w:p>
    <w:p w14:paraId="74082D89" w14:textId="2FE723F7" w:rsidR="003138D6" w:rsidRPr="008C5BDF" w:rsidRDefault="002A5030"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Hvem er vi?</w:t>
      </w:r>
      <w:r w:rsidR="007F4111" w:rsidRPr="791C6E73">
        <w:rPr>
          <w:rFonts w:ascii="Aptos" w:eastAsia="Times New Roman" w:hAnsi="Aptos" w:cs="Times New Roman"/>
          <w:color w:val="000000" w:themeColor="text1"/>
          <w:sz w:val="24"/>
          <w:szCs w:val="24"/>
        </w:rPr>
        <w:t xml:space="preserve"> </w:t>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2</w:t>
      </w:r>
    </w:p>
    <w:p w14:paraId="1FBB2BD5" w14:textId="75092DC2" w:rsidR="002170D3" w:rsidRPr="008C5BDF" w:rsidRDefault="00434E0B"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Brukerdokumentasjon</w:t>
      </w:r>
    </w:p>
    <w:p w14:paraId="3449B4F9" w14:textId="3E90D70B" w:rsidR="009E68DE" w:rsidRPr="008C5BDF" w:rsidRDefault="00A15F34"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M</w:t>
      </w:r>
      <w:r w:rsidR="009E68DE" w:rsidRPr="791C6E73">
        <w:rPr>
          <w:rFonts w:ascii="Aptos" w:eastAsia="Times New Roman" w:hAnsi="Aptos" w:cs="Times New Roman"/>
          <w:color w:val="000000" w:themeColor="text1"/>
          <w:sz w:val="24"/>
          <w:szCs w:val="24"/>
        </w:rPr>
        <w:t>ålgruppe</w:t>
      </w:r>
      <w:r w:rsidRPr="791C6E73">
        <w:rPr>
          <w:rFonts w:ascii="Aptos" w:eastAsia="Times New Roman" w:hAnsi="Aptos" w:cs="Times New Roman"/>
          <w:color w:val="000000" w:themeColor="text1"/>
          <w:sz w:val="24"/>
          <w:szCs w:val="24"/>
        </w:rPr>
        <w:t xml:space="preserve"> og innsiktsarbeid</w:t>
      </w:r>
      <w:r w:rsidR="007F4111" w:rsidRPr="791C6E73">
        <w:rPr>
          <w:rFonts w:ascii="Aptos" w:eastAsia="Times New Roman" w:hAnsi="Aptos" w:cs="Times New Roman"/>
          <w:color w:val="000000" w:themeColor="text1"/>
          <w:sz w:val="24"/>
          <w:szCs w:val="24"/>
        </w:rPr>
        <w:t xml:space="preserve"> </w:t>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3</w:t>
      </w:r>
    </w:p>
    <w:p w14:paraId="0054E6E9" w14:textId="3159397E" w:rsidR="00DB4C09" w:rsidRPr="008C5BDF" w:rsidRDefault="00875D50"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Fun</w:t>
      </w:r>
      <w:r w:rsidR="009E68DE" w:rsidRPr="791C6E73">
        <w:rPr>
          <w:rFonts w:ascii="Aptos" w:eastAsia="Times New Roman" w:hAnsi="Aptos" w:cs="Times New Roman"/>
          <w:color w:val="000000" w:themeColor="text1"/>
          <w:sz w:val="24"/>
          <w:szCs w:val="24"/>
        </w:rPr>
        <w:t>ksjonalitet og struktur</w:t>
      </w:r>
      <w:r w:rsidR="007F4111" w:rsidRPr="791C6E73">
        <w:rPr>
          <w:rFonts w:ascii="Aptos" w:eastAsia="Times New Roman" w:hAnsi="Aptos" w:cs="Times New Roman"/>
          <w:color w:val="000000" w:themeColor="text1"/>
          <w:sz w:val="24"/>
          <w:szCs w:val="24"/>
        </w:rPr>
        <w:t xml:space="preserve"> </w:t>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744C9B">
        <w:rPr>
          <w:rFonts w:ascii="Aptos" w:eastAsia="Times New Roman" w:hAnsi="Aptos" w:cs="Times New Roman"/>
          <w:color w:val="000000" w:themeColor="text1"/>
          <w:sz w:val="24"/>
          <w:szCs w:val="24"/>
        </w:rPr>
        <w:t>4</w:t>
      </w:r>
    </w:p>
    <w:p w14:paraId="1F8FFB2D" w14:textId="499E618F" w:rsidR="00DB4C09" w:rsidRPr="008C5BDF" w:rsidRDefault="00DB4C09"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Plattform</w:t>
      </w:r>
      <w:r w:rsidR="007F4111" w:rsidRPr="791C6E73">
        <w:rPr>
          <w:rFonts w:ascii="Aptos" w:eastAsia="Times New Roman" w:hAnsi="Aptos" w:cs="Times New Roman"/>
          <w:color w:val="000000" w:themeColor="text1"/>
          <w:sz w:val="24"/>
          <w:szCs w:val="24"/>
        </w:rPr>
        <w:t xml:space="preserve"> </w:t>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E26AD4">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6</w:t>
      </w:r>
    </w:p>
    <w:p w14:paraId="3B071145" w14:textId="45D3A638" w:rsidR="002170D3" w:rsidRPr="008C5BDF" w:rsidRDefault="005412F9"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Produktdokumentasjon</w:t>
      </w:r>
    </w:p>
    <w:p w14:paraId="325BDF39" w14:textId="75C4E52E" w:rsidR="004711CF" w:rsidRPr="008C5BDF" w:rsidRDefault="004D5688"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hAnsi="Aptos"/>
          <w:sz w:val="24"/>
          <w:szCs w:val="24"/>
        </w:rPr>
        <w:t>Kravetablering</w:t>
      </w:r>
      <w:r w:rsidRPr="791C6E73">
        <w:rPr>
          <w:rFonts w:ascii="Aptos" w:eastAsia="Times New Roman" w:hAnsi="Aptos" w:cs="Times New Roman"/>
          <w:color w:val="000000" w:themeColor="text1"/>
          <w:sz w:val="24"/>
          <w:szCs w:val="24"/>
        </w:rPr>
        <w:t xml:space="preserve"> </w:t>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7</w:t>
      </w:r>
    </w:p>
    <w:p w14:paraId="4D7C30CC" w14:textId="15661E1F" w:rsidR="003A6474" w:rsidRPr="008C5BDF" w:rsidRDefault="00467AD9" w:rsidP="001C2DB7">
      <w:pPr>
        <w:pStyle w:val="Listeavsnitt"/>
        <w:numPr>
          <w:ilvl w:val="2"/>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Funksjonelle krav</w:t>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177438">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7</w:t>
      </w:r>
    </w:p>
    <w:p w14:paraId="5C5EF509" w14:textId="18F8F1E4" w:rsidR="00467AD9" w:rsidRPr="008C5BDF" w:rsidRDefault="00467AD9" w:rsidP="001C2DB7">
      <w:pPr>
        <w:pStyle w:val="Listeavsnitt"/>
        <w:numPr>
          <w:ilvl w:val="2"/>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Ikke-funksjonelle krav</w:t>
      </w:r>
      <w:r w:rsidR="00A66E45">
        <w:rPr>
          <w:rFonts w:ascii="Aptos" w:eastAsia="Times New Roman" w:hAnsi="Aptos" w:cs="Times New Roman"/>
          <w:color w:val="000000" w:themeColor="text1"/>
          <w:sz w:val="24"/>
          <w:szCs w:val="24"/>
        </w:rPr>
        <w:tab/>
      </w:r>
      <w:r w:rsidR="00A66E45">
        <w:rPr>
          <w:rFonts w:ascii="Aptos" w:eastAsia="Times New Roman" w:hAnsi="Aptos" w:cs="Times New Roman"/>
          <w:color w:val="000000" w:themeColor="text1"/>
          <w:sz w:val="24"/>
          <w:szCs w:val="24"/>
        </w:rPr>
        <w:tab/>
      </w:r>
      <w:r w:rsidR="00A66E45">
        <w:rPr>
          <w:rFonts w:ascii="Aptos" w:eastAsia="Times New Roman" w:hAnsi="Aptos" w:cs="Times New Roman"/>
          <w:color w:val="000000" w:themeColor="text1"/>
          <w:sz w:val="24"/>
          <w:szCs w:val="24"/>
        </w:rPr>
        <w:tab/>
      </w:r>
      <w:r w:rsidR="00A66E45">
        <w:rPr>
          <w:rFonts w:ascii="Aptos" w:eastAsia="Times New Roman" w:hAnsi="Aptos" w:cs="Times New Roman"/>
          <w:color w:val="000000" w:themeColor="text1"/>
          <w:sz w:val="24"/>
          <w:szCs w:val="24"/>
        </w:rPr>
        <w:tab/>
      </w:r>
      <w:r w:rsidR="00A66E45">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7</w:t>
      </w:r>
    </w:p>
    <w:p w14:paraId="4C4DD05E" w14:textId="2866539E" w:rsidR="003138D6" w:rsidRPr="008C5BDF" w:rsidRDefault="004711CF"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Kvalitetsegenskaper</w:t>
      </w:r>
      <w:r w:rsidR="0095260E">
        <w:rPr>
          <w:rFonts w:ascii="Aptos" w:eastAsia="Times New Roman" w:hAnsi="Aptos" w:cs="Times New Roman"/>
          <w:color w:val="000000" w:themeColor="text1"/>
          <w:sz w:val="24"/>
          <w:szCs w:val="24"/>
        </w:rPr>
        <w:tab/>
      </w:r>
      <w:r w:rsidR="0095260E">
        <w:rPr>
          <w:rFonts w:ascii="Aptos" w:eastAsia="Times New Roman" w:hAnsi="Aptos" w:cs="Times New Roman"/>
          <w:color w:val="000000" w:themeColor="text1"/>
          <w:sz w:val="24"/>
          <w:szCs w:val="24"/>
        </w:rPr>
        <w:tab/>
      </w:r>
      <w:r w:rsidR="0095260E">
        <w:rPr>
          <w:rFonts w:ascii="Aptos" w:eastAsia="Times New Roman" w:hAnsi="Aptos" w:cs="Times New Roman"/>
          <w:color w:val="000000" w:themeColor="text1"/>
          <w:sz w:val="24"/>
          <w:szCs w:val="24"/>
        </w:rPr>
        <w:tab/>
      </w:r>
      <w:r w:rsidR="0095260E">
        <w:rPr>
          <w:rFonts w:ascii="Aptos" w:eastAsia="Times New Roman" w:hAnsi="Aptos" w:cs="Times New Roman"/>
          <w:color w:val="000000" w:themeColor="text1"/>
          <w:sz w:val="24"/>
          <w:szCs w:val="24"/>
        </w:rPr>
        <w:tab/>
      </w:r>
      <w:r w:rsidR="0095260E">
        <w:rPr>
          <w:rFonts w:ascii="Aptos" w:eastAsia="Times New Roman" w:hAnsi="Aptos" w:cs="Times New Roman"/>
          <w:color w:val="000000" w:themeColor="text1"/>
          <w:sz w:val="24"/>
          <w:szCs w:val="24"/>
        </w:rPr>
        <w:tab/>
      </w:r>
      <w:r w:rsidR="0095260E">
        <w:rPr>
          <w:rFonts w:ascii="Aptos" w:eastAsia="Times New Roman" w:hAnsi="Aptos" w:cs="Times New Roman"/>
          <w:color w:val="000000" w:themeColor="text1"/>
          <w:sz w:val="24"/>
          <w:szCs w:val="24"/>
        </w:rPr>
        <w:tab/>
      </w:r>
      <w:r w:rsidR="0095260E">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8</w:t>
      </w:r>
    </w:p>
    <w:p w14:paraId="5D20EEC7" w14:textId="1D10C2F8" w:rsidR="003138D6" w:rsidRPr="008C5BDF" w:rsidRDefault="000D77F7"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Evalueringsmetode</w:t>
      </w:r>
      <w:r w:rsidR="00953454">
        <w:rPr>
          <w:rFonts w:ascii="Aptos" w:eastAsia="Times New Roman" w:hAnsi="Aptos" w:cs="Times New Roman"/>
          <w:color w:val="000000" w:themeColor="text1"/>
          <w:sz w:val="24"/>
          <w:szCs w:val="24"/>
        </w:rPr>
        <w:t xml:space="preserve"> – semistruktuert intervju</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8</w:t>
      </w:r>
    </w:p>
    <w:p w14:paraId="771E0305" w14:textId="037AA78B" w:rsidR="000D77F7" w:rsidRPr="008C5BDF" w:rsidRDefault="000D77F7" w:rsidP="001C2DB7">
      <w:pPr>
        <w:pStyle w:val="Listeavsnitt"/>
        <w:numPr>
          <w:ilvl w:val="2"/>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Funksjonalitet</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9</w:t>
      </w:r>
    </w:p>
    <w:p w14:paraId="5566DB4A" w14:textId="37B8F567" w:rsidR="000D77F7" w:rsidRPr="008C5BDF" w:rsidRDefault="000D77F7" w:rsidP="001C2DB7">
      <w:pPr>
        <w:pStyle w:val="Listeavsnitt"/>
        <w:numPr>
          <w:ilvl w:val="2"/>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Brukskvalitet</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9</w:t>
      </w:r>
    </w:p>
    <w:p w14:paraId="297B37F2" w14:textId="563EADCD" w:rsidR="000D77F7" w:rsidRPr="008C5BDF" w:rsidRDefault="000D77F7" w:rsidP="001C2DB7">
      <w:pPr>
        <w:pStyle w:val="Listeavsnitt"/>
        <w:numPr>
          <w:ilvl w:val="2"/>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Pålitelighet</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10</w:t>
      </w:r>
    </w:p>
    <w:p w14:paraId="5FA7B204" w14:textId="44FA9B3B" w:rsidR="000D77F7" w:rsidRPr="008C5BDF" w:rsidRDefault="00421C41"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Universell utforming</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F22E76">
        <w:rPr>
          <w:rFonts w:ascii="Aptos" w:eastAsia="Times New Roman" w:hAnsi="Aptos" w:cs="Times New Roman"/>
          <w:color w:val="000000" w:themeColor="text1"/>
          <w:sz w:val="24"/>
          <w:szCs w:val="24"/>
        </w:rPr>
        <w:t>1</w:t>
      </w:r>
      <w:r w:rsidR="004F0E2F">
        <w:rPr>
          <w:rFonts w:ascii="Aptos" w:eastAsia="Times New Roman" w:hAnsi="Aptos" w:cs="Times New Roman"/>
          <w:color w:val="000000" w:themeColor="text1"/>
          <w:sz w:val="24"/>
          <w:szCs w:val="24"/>
        </w:rPr>
        <w:t>1</w:t>
      </w:r>
    </w:p>
    <w:p w14:paraId="6E18D629" w14:textId="7BCA9699" w:rsidR="00F8719D" w:rsidRPr="008C5BDF" w:rsidRDefault="00F8719D"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API</w:t>
      </w:r>
      <w:r w:rsidR="00A953F0" w:rsidRPr="791C6E73">
        <w:rPr>
          <w:rFonts w:ascii="Aptos" w:eastAsia="Times New Roman" w:hAnsi="Aptos" w:cs="Times New Roman"/>
          <w:color w:val="000000" w:themeColor="text1"/>
          <w:sz w:val="24"/>
          <w:szCs w:val="24"/>
        </w:rPr>
        <w:t xml:space="preserve">-er og </w:t>
      </w:r>
      <w:r w:rsidR="003B2757" w:rsidRPr="791C6E73">
        <w:rPr>
          <w:rFonts w:ascii="Aptos" w:eastAsia="Times New Roman" w:hAnsi="Aptos" w:cs="Times New Roman"/>
          <w:color w:val="000000" w:themeColor="text1"/>
          <w:sz w:val="24"/>
          <w:szCs w:val="24"/>
        </w:rPr>
        <w:t>datafremstilling</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1</w:t>
      </w:r>
      <w:r w:rsidR="004F0E2F">
        <w:rPr>
          <w:rFonts w:ascii="Aptos" w:eastAsia="Times New Roman" w:hAnsi="Aptos" w:cs="Times New Roman"/>
          <w:color w:val="000000" w:themeColor="text1"/>
          <w:sz w:val="24"/>
          <w:szCs w:val="24"/>
        </w:rPr>
        <w:t>2</w:t>
      </w:r>
    </w:p>
    <w:p w14:paraId="458978C0" w14:textId="0CF90554" w:rsidR="00A22953" w:rsidRPr="008C5BDF" w:rsidRDefault="005412F9"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Prosessdokumentasjon</w:t>
      </w:r>
    </w:p>
    <w:p w14:paraId="620C85A6" w14:textId="35D4D573" w:rsidR="000A1E10" w:rsidRPr="008C5BDF" w:rsidRDefault="000A1E10"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Utvikling</w:t>
      </w:r>
      <w:r w:rsidR="00211D34" w:rsidRPr="791C6E73">
        <w:rPr>
          <w:rFonts w:ascii="Aptos" w:eastAsia="Times New Roman" w:hAnsi="Aptos" w:cs="Times New Roman"/>
          <w:color w:val="000000" w:themeColor="text1"/>
          <w:sz w:val="24"/>
          <w:szCs w:val="24"/>
        </w:rPr>
        <w:t>s</w:t>
      </w:r>
      <w:r w:rsidRPr="791C6E73">
        <w:rPr>
          <w:rFonts w:ascii="Aptos" w:eastAsia="Times New Roman" w:hAnsi="Aptos" w:cs="Times New Roman"/>
          <w:color w:val="000000" w:themeColor="text1"/>
          <w:sz w:val="24"/>
          <w:szCs w:val="24"/>
        </w:rPr>
        <w:t>metode</w:t>
      </w:r>
      <w:r w:rsidR="002F5492" w:rsidRPr="791C6E73">
        <w:rPr>
          <w:rFonts w:ascii="Aptos" w:eastAsia="Times New Roman" w:hAnsi="Aptos" w:cs="Times New Roman"/>
          <w:color w:val="000000" w:themeColor="text1"/>
          <w:sz w:val="24"/>
          <w:szCs w:val="24"/>
        </w:rPr>
        <w:t xml:space="preserve"> og smidige praksiser</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903643">
        <w:rPr>
          <w:rFonts w:ascii="Aptos" w:eastAsia="Times New Roman" w:hAnsi="Aptos" w:cs="Times New Roman"/>
          <w:color w:val="000000" w:themeColor="text1"/>
          <w:sz w:val="24"/>
          <w:szCs w:val="24"/>
        </w:rPr>
        <w:t>1</w:t>
      </w:r>
      <w:r w:rsidR="00591C93">
        <w:rPr>
          <w:rFonts w:ascii="Aptos" w:eastAsia="Times New Roman" w:hAnsi="Aptos" w:cs="Times New Roman"/>
          <w:color w:val="000000" w:themeColor="text1"/>
          <w:sz w:val="24"/>
          <w:szCs w:val="24"/>
        </w:rPr>
        <w:t>4</w:t>
      </w:r>
    </w:p>
    <w:p w14:paraId="7FD32273" w14:textId="3B336C97" w:rsidR="003138D6" w:rsidRPr="008C5BDF" w:rsidRDefault="00211D34"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 xml:space="preserve">Arbeidsmetode </w:t>
      </w:r>
      <w:r w:rsidR="002F5492" w:rsidRPr="791C6E73">
        <w:rPr>
          <w:rFonts w:ascii="Aptos" w:eastAsia="Times New Roman" w:hAnsi="Aptos" w:cs="Times New Roman"/>
          <w:color w:val="000000" w:themeColor="text1"/>
          <w:sz w:val="24"/>
          <w:szCs w:val="24"/>
        </w:rPr>
        <w:t>– en kronologisk oversikt</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1</w:t>
      </w:r>
      <w:r w:rsidR="00591C93">
        <w:rPr>
          <w:rFonts w:ascii="Aptos" w:eastAsia="Times New Roman" w:hAnsi="Aptos" w:cs="Times New Roman"/>
          <w:color w:val="000000" w:themeColor="text1"/>
          <w:sz w:val="24"/>
          <w:szCs w:val="24"/>
        </w:rPr>
        <w:t>6</w:t>
      </w:r>
    </w:p>
    <w:p w14:paraId="35E9744A" w14:textId="453A841E" w:rsidR="007129F1" w:rsidRPr="008C5BDF" w:rsidRDefault="007129F1"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Endringer av kravspesifikasjon</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1</w:t>
      </w:r>
      <w:r w:rsidR="001A0F4D">
        <w:rPr>
          <w:rFonts w:ascii="Aptos" w:eastAsia="Times New Roman" w:hAnsi="Aptos" w:cs="Times New Roman"/>
          <w:color w:val="000000" w:themeColor="text1"/>
          <w:sz w:val="24"/>
          <w:szCs w:val="24"/>
        </w:rPr>
        <w:t>7</w:t>
      </w:r>
    </w:p>
    <w:p w14:paraId="0AE76488" w14:textId="424A41FB" w:rsidR="007129F1" w:rsidRPr="008C5BDF" w:rsidRDefault="007215A9"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Planlegging og gjennomføring av tester</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A0F4D">
        <w:rPr>
          <w:rFonts w:ascii="Aptos" w:eastAsia="Times New Roman" w:hAnsi="Aptos" w:cs="Times New Roman"/>
          <w:color w:val="000000" w:themeColor="text1"/>
          <w:sz w:val="24"/>
          <w:szCs w:val="24"/>
        </w:rPr>
        <w:t>18</w:t>
      </w:r>
    </w:p>
    <w:p w14:paraId="42C797CA" w14:textId="4413EFF3" w:rsidR="00621647" w:rsidRPr="008C5BDF" w:rsidRDefault="00621647"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 xml:space="preserve">Utfordringer i </w:t>
      </w:r>
      <w:r w:rsidR="0080463A" w:rsidRPr="791C6E73">
        <w:rPr>
          <w:rFonts w:ascii="Aptos" w:eastAsia="Times New Roman" w:hAnsi="Aptos" w:cs="Times New Roman"/>
          <w:color w:val="000000" w:themeColor="text1"/>
          <w:sz w:val="24"/>
          <w:szCs w:val="24"/>
        </w:rPr>
        <w:t>utviklingsprosessen</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2</w:t>
      </w:r>
      <w:r w:rsidR="002820E9">
        <w:rPr>
          <w:rFonts w:ascii="Aptos" w:eastAsia="Times New Roman" w:hAnsi="Aptos" w:cs="Times New Roman"/>
          <w:color w:val="000000" w:themeColor="text1"/>
          <w:sz w:val="24"/>
          <w:szCs w:val="24"/>
        </w:rPr>
        <w:t>1</w:t>
      </w:r>
    </w:p>
    <w:p w14:paraId="3EFDDE78" w14:textId="29369618" w:rsidR="00A22953" w:rsidRPr="008C5BDF" w:rsidRDefault="005412F9"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Refleksjo</w:t>
      </w:r>
      <w:r w:rsidR="00A22953" w:rsidRPr="791C6E73">
        <w:rPr>
          <w:rFonts w:ascii="Aptos" w:eastAsia="Times New Roman" w:hAnsi="Aptos" w:cs="Times New Roman"/>
          <w:b/>
          <w:color w:val="000000" w:themeColor="text1"/>
          <w:sz w:val="24"/>
          <w:szCs w:val="24"/>
        </w:rPr>
        <w:t>n</w:t>
      </w:r>
    </w:p>
    <w:p w14:paraId="6C93AAC5" w14:textId="234F2A95" w:rsidR="003138D6" w:rsidRPr="008C5BDF" w:rsidRDefault="00087744"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Tverrfaglig samarbeid</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2</w:t>
      </w:r>
      <w:r w:rsidR="002820E9">
        <w:rPr>
          <w:rFonts w:ascii="Aptos" w:eastAsia="Times New Roman" w:hAnsi="Aptos" w:cs="Times New Roman"/>
          <w:color w:val="000000" w:themeColor="text1"/>
          <w:sz w:val="24"/>
          <w:szCs w:val="24"/>
        </w:rPr>
        <w:t>2</w:t>
      </w:r>
    </w:p>
    <w:p w14:paraId="5364B0FB" w14:textId="6147F473" w:rsidR="003138D6" w:rsidRPr="008C5BDF" w:rsidRDefault="00087744"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 xml:space="preserve"> </w:t>
      </w:r>
      <w:r w:rsidR="004E46B4" w:rsidRPr="791C6E73">
        <w:rPr>
          <w:rFonts w:ascii="Aptos" w:eastAsia="Times New Roman" w:hAnsi="Aptos" w:cs="Times New Roman"/>
          <w:color w:val="000000" w:themeColor="text1"/>
          <w:sz w:val="24"/>
          <w:szCs w:val="24"/>
        </w:rPr>
        <w:t>Utfordringer</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2</w:t>
      </w:r>
      <w:r w:rsidR="00683637">
        <w:rPr>
          <w:rFonts w:ascii="Aptos" w:eastAsia="Times New Roman" w:hAnsi="Aptos" w:cs="Times New Roman"/>
          <w:color w:val="000000" w:themeColor="text1"/>
          <w:sz w:val="24"/>
          <w:szCs w:val="24"/>
        </w:rPr>
        <w:t>3</w:t>
      </w:r>
    </w:p>
    <w:p w14:paraId="0A9300BF" w14:textId="291406E0" w:rsidR="00A22953" w:rsidRPr="008C5BDF" w:rsidRDefault="005412F9"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Avslutning</w:t>
      </w:r>
      <w:r w:rsidR="00191D7B">
        <w:rPr>
          <w:rFonts w:ascii="Aptos" w:eastAsia="Times New Roman" w:hAnsi="Aptos" w:cs="Times New Roman"/>
          <w:b/>
          <w:color w:val="000000" w:themeColor="text1"/>
          <w:sz w:val="24"/>
          <w:szCs w:val="24"/>
        </w:rPr>
        <w:tab/>
      </w:r>
    </w:p>
    <w:p w14:paraId="71204BEE" w14:textId="21CADB01" w:rsidR="003138D6" w:rsidRPr="008C5BDF" w:rsidRDefault="006A476F"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Læringsutbytte</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2</w:t>
      </w:r>
      <w:r w:rsidR="00683637">
        <w:rPr>
          <w:rFonts w:ascii="Aptos" w:eastAsia="Times New Roman" w:hAnsi="Aptos" w:cs="Times New Roman"/>
          <w:color w:val="000000" w:themeColor="text1"/>
          <w:sz w:val="24"/>
          <w:szCs w:val="24"/>
        </w:rPr>
        <w:t>4</w:t>
      </w:r>
    </w:p>
    <w:p w14:paraId="0CE13850" w14:textId="0B69CA98" w:rsidR="003138D6" w:rsidRPr="008C5BDF" w:rsidRDefault="00BF21F0" w:rsidP="001C2DB7">
      <w:pPr>
        <w:pStyle w:val="Listeavsnitt"/>
        <w:numPr>
          <w:ilvl w:val="1"/>
          <w:numId w:val="8"/>
        </w:numPr>
        <w:spacing w:line="331" w:lineRule="auto"/>
        <w:ind w:right="-23"/>
        <w:rPr>
          <w:rFonts w:ascii="Aptos" w:eastAsia="Times New Roman" w:hAnsi="Aptos" w:cs="Times New Roman"/>
          <w:color w:val="000000" w:themeColor="text1"/>
          <w:sz w:val="24"/>
          <w:szCs w:val="24"/>
        </w:rPr>
      </w:pPr>
      <w:r w:rsidRPr="791C6E73">
        <w:rPr>
          <w:rFonts w:ascii="Aptos" w:eastAsia="Times New Roman" w:hAnsi="Aptos" w:cs="Times New Roman"/>
          <w:color w:val="000000" w:themeColor="text1"/>
          <w:sz w:val="24"/>
          <w:szCs w:val="24"/>
        </w:rPr>
        <w:t>Tips til neste års studenter</w:t>
      </w:r>
      <w:r w:rsidR="007B3192" w:rsidRPr="791C6E73">
        <w:rPr>
          <w:rFonts w:ascii="Aptos" w:eastAsia="Times New Roman" w:hAnsi="Aptos" w:cs="Times New Roman"/>
          <w:color w:val="000000" w:themeColor="text1"/>
          <w:sz w:val="24"/>
          <w:szCs w:val="24"/>
        </w:rPr>
        <w:t xml:space="preserve"> </w:t>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r>
      <w:r w:rsidR="00191D7B">
        <w:rPr>
          <w:rFonts w:ascii="Aptos" w:eastAsia="Times New Roman" w:hAnsi="Aptos" w:cs="Times New Roman"/>
          <w:color w:val="000000" w:themeColor="text1"/>
          <w:sz w:val="24"/>
          <w:szCs w:val="24"/>
        </w:rPr>
        <w:tab/>
        <w:t>2</w:t>
      </w:r>
      <w:r w:rsidR="00683637">
        <w:rPr>
          <w:rFonts w:ascii="Aptos" w:eastAsia="Times New Roman" w:hAnsi="Aptos" w:cs="Times New Roman"/>
          <w:color w:val="000000" w:themeColor="text1"/>
          <w:sz w:val="24"/>
          <w:szCs w:val="24"/>
        </w:rPr>
        <w:t>5</w:t>
      </w:r>
    </w:p>
    <w:p w14:paraId="6E6FD6E3" w14:textId="67D8797A" w:rsidR="00FC2462" w:rsidRPr="008C5BDF" w:rsidRDefault="00A22953"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Litteraturlist</w:t>
      </w:r>
      <w:r w:rsidR="00FC2462" w:rsidRPr="791C6E73">
        <w:rPr>
          <w:rFonts w:ascii="Aptos" w:eastAsia="Times New Roman" w:hAnsi="Aptos" w:cs="Times New Roman"/>
          <w:b/>
          <w:color w:val="000000" w:themeColor="text1"/>
          <w:sz w:val="24"/>
          <w:szCs w:val="24"/>
        </w:rPr>
        <w:t>e</w:t>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Cs/>
          <w:color w:val="000000" w:themeColor="text1"/>
          <w:sz w:val="24"/>
          <w:szCs w:val="24"/>
        </w:rPr>
        <w:t>2</w:t>
      </w:r>
      <w:r w:rsidR="00740675">
        <w:rPr>
          <w:rFonts w:ascii="Aptos" w:eastAsia="Times New Roman" w:hAnsi="Aptos" w:cs="Times New Roman"/>
          <w:bCs/>
          <w:color w:val="000000" w:themeColor="text1"/>
          <w:sz w:val="24"/>
          <w:szCs w:val="24"/>
        </w:rPr>
        <w:t>6</w:t>
      </w:r>
    </w:p>
    <w:p w14:paraId="027A3F9D" w14:textId="708E0CC2" w:rsidR="00301C3B" w:rsidRPr="00B0152A" w:rsidRDefault="00A22953" w:rsidP="001C2DB7">
      <w:pPr>
        <w:pStyle w:val="Listeavsnitt"/>
        <w:numPr>
          <w:ilvl w:val="0"/>
          <w:numId w:val="8"/>
        </w:numPr>
        <w:spacing w:line="331" w:lineRule="auto"/>
        <w:ind w:right="-23"/>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Vedlegg</w:t>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191D7B">
        <w:rPr>
          <w:rFonts w:ascii="Aptos" w:eastAsia="Times New Roman" w:hAnsi="Aptos" w:cs="Times New Roman"/>
          <w:b/>
          <w:color w:val="000000" w:themeColor="text1"/>
          <w:sz w:val="24"/>
          <w:szCs w:val="24"/>
        </w:rPr>
        <w:tab/>
      </w:r>
      <w:r w:rsidR="00740675">
        <w:rPr>
          <w:rFonts w:ascii="Aptos" w:eastAsia="Times New Roman" w:hAnsi="Aptos" w:cs="Times New Roman"/>
          <w:bCs/>
          <w:color w:val="000000" w:themeColor="text1"/>
          <w:sz w:val="24"/>
          <w:szCs w:val="24"/>
        </w:rPr>
        <w:t>29</w:t>
      </w:r>
    </w:p>
    <w:p w14:paraId="561A69E8" w14:textId="77777777" w:rsidR="009273BD" w:rsidRDefault="009273BD" w:rsidP="00861828">
      <w:pPr>
        <w:pStyle w:val="Listeavsnitt"/>
        <w:numPr>
          <w:ilvl w:val="0"/>
          <w:numId w:val="9"/>
        </w:numPr>
        <w:spacing w:line="360" w:lineRule="auto"/>
        <w:ind w:right="-20"/>
        <w:rPr>
          <w:rFonts w:ascii="Aptos" w:eastAsia="Times New Roman" w:hAnsi="Aptos" w:cs="Times New Roman"/>
          <w:b/>
          <w:color w:val="000000" w:themeColor="text1"/>
          <w:sz w:val="36"/>
          <w:szCs w:val="36"/>
        </w:rPr>
        <w:sectPr w:rsidR="009273BD" w:rsidSect="00766E41">
          <w:headerReference w:type="default" r:id="rId9"/>
          <w:footerReference w:type="even" r:id="rId10"/>
          <w:footerReference w:type="default" r:id="rId11"/>
          <w:headerReference w:type="first" r:id="rId12"/>
          <w:footerReference w:type="first" r:id="rId13"/>
          <w:pgSz w:w="11906" w:h="16838"/>
          <w:pgMar w:top="1440" w:right="1440" w:bottom="1440" w:left="1440" w:header="709" w:footer="709" w:gutter="0"/>
          <w:pgNumType w:start="1"/>
          <w:cols w:space="720"/>
          <w:titlePg/>
          <w:docGrid w:linePitch="360"/>
        </w:sectPr>
      </w:pPr>
    </w:p>
    <w:p w14:paraId="7328490E" w14:textId="0DFE4C2F" w:rsidR="00CF5C4B" w:rsidRPr="008C5BDF" w:rsidRDefault="00CF5C4B" w:rsidP="00861828">
      <w:pPr>
        <w:pStyle w:val="Listeavsnitt"/>
        <w:numPr>
          <w:ilvl w:val="0"/>
          <w:numId w:val="9"/>
        </w:numPr>
        <w:spacing w:line="360" w:lineRule="auto"/>
        <w:ind w:right="-20"/>
        <w:rPr>
          <w:rFonts w:ascii="Aptos" w:eastAsia="Times New Roman" w:hAnsi="Aptos" w:cs="Times New Roman"/>
          <w:b/>
          <w:color w:val="000000" w:themeColor="text1"/>
          <w:sz w:val="36"/>
          <w:szCs w:val="36"/>
        </w:rPr>
      </w:pPr>
      <w:r w:rsidRPr="791C6E73">
        <w:rPr>
          <w:rFonts w:ascii="Aptos" w:eastAsia="Times New Roman" w:hAnsi="Aptos" w:cs="Times New Roman"/>
          <w:b/>
          <w:color w:val="000000" w:themeColor="text1"/>
          <w:sz w:val="36"/>
          <w:szCs w:val="36"/>
        </w:rPr>
        <w:lastRenderedPageBreak/>
        <w:t>Presentasjon</w:t>
      </w:r>
    </w:p>
    <w:p w14:paraId="712FAF5E" w14:textId="35A70F4F" w:rsidR="00391B72" w:rsidRPr="008C5BDF" w:rsidRDefault="00391B72" w:rsidP="00861828">
      <w:pPr>
        <w:spacing w:line="360" w:lineRule="auto"/>
        <w:ind w:right="-20"/>
        <w:rPr>
          <w:rFonts w:ascii="Aptos" w:eastAsia="Times New Roman" w:hAnsi="Aptos" w:cs="Times New Roman"/>
          <w:b/>
          <w:color w:val="000000" w:themeColor="text1"/>
          <w:sz w:val="24"/>
          <w:szCs w:val="24"/>
        </w:rPr>
      </w:pPr>
      <w:r w:rsidRPr="791C6E73">
        <w:rPr>
          <w:rFonts w:ascii="Aptos" w:eastAsia="Times New Roman" w:hAnsi="Aptos" w:cs="Times New Roman"/>
          <w:b/>
          <w:color w:val="000000" w:themeColor="text1"/>
          <w:sz w:val="24"/>
          <w:szCs w:val="24"/>
        </w:rPr>
        <w:t>1.1 Bakgrunn</w:t>
      </w:r>
    </w:p>
    <w:p w14:paraId="6C2F6BDC" w14:textId="37306C6C" w:rsidR="00C32C54" w:rsidRPr="00452BD8" w:rsidRDefault="006B18F1"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På </w:t>
      </w:r>
      <w:r w:rsidR="00A30E35" w:rsidRPr="00452BD8">
        <w:rPr>
          <w:rFonts w:ascii="Aptos" w:eastAsia="Times New Roman" w:hAnsi="Aptos" w:cs="Times New Roman"/>
          <w:color w:val="000000" w:themeColor="text1"/>
          <w:sz w:val="24"/>
          <w:szCs w:val="24"/>
        </w:rPr>
        <w:t>kick-</w:t>
      </w:r>
      <w:proofErr w:type="spellStart"/>
      <w:r w:rsidR="00A30E35" w:rsidRPr="00452BD8">
        <w:rPr>
          <w:rFonts w:ascii="Aptos" w:eastAsia="Times New Roman" w:hAnsi="Aptos" w:cs="Times New Roman"/>
          <w:color w:val="000000" w:themeColor="text1"/>
          <w:sz w:val="24"/>
          <w:szCs w:val="24"/>
        </w:rPr>
        <w:t>off</w:t>
      </w:r>
      <w:proofErr w:type="spellEnd"/>
      <w:r w:rsidR="00A30E35" w:rsidRPr="00452BD8">
        <w:rPr>
          <w:rFonts w:ascii="Aptos" w:eastAsia="Times New Roman" w:hAnsi="Aptos" w:cs="Times New Roman"/>
          <w:color w:val="000000" w:themeColor="text1"/>
          <w:sz w:val="24"/>
          <w:szCs w:val="24"/>
        </w:rPr>
        <w:t xml:space="preserve"> av prosjektarbeidet </w:t>
      </w:r>
      <w:r w:rsidR="00180892" w:rsidRPr="00452BD8">
        <w:rPr>
          <w:rFonts w:ascii="Aptos" w:eastAsia="Times New Roman" w:hAnsi="Aptos" w:cs="Times New Roman"/>
          <w:color w:val="000000" w:themeColor="text1"/>
          <w:sz w:val="24"/>
          <w:szCs w:val="24"/>
        </w:rPr>
        <w:t>gikk vi systematisk gjennom årets caser</w:t>
      </w:r>
      <w:r w:rsidR="00CC43D3" w:rsidRPr="00452BD8">
        <w:rPr>
          <w:rFonts w:ascii="Aptos" w:eastAsia="Times New Roman" w:hAnsi="Aptos" w:cs="Times New Roman"/>
          <w:color w:val="000000" w:themeColor="text1"/>
          <w:sz w:val="24"/>
          <w:szCs w:val="24"/>
        </w:rPr>
        <w:t xml:space="preserve"> med en pizza i hånden</w:t>
      </w:r>
      <w:r w:rsidR="00180892" w:rsidRPr="00452BD8">
        <w:rPr>
          <w:rFonts w:ascii="Aptos" w:eastAsia="Times New Roman" w:hAnsi="Aptos" w:cs="Times New Roman"/>
          <w:color w:val="000000" w:themeColor="text1"/>
          <w:sz w:val="24"/>
          <w:szCs w:val="24"/>
        </w:rPr>
        <w:t xml:space="preserve">, og samtlige </w:t>
      </w:r>
      <w:r w:rsidR="00114567" w:rsidRPr="00452BD8">
        <w:rPr>
          <w:rFonts w:ascii="Aptos" w:eastAsia="Times New Roman" w:hAnsi="Aptos" w:cs="Times New Roman"/>
          <w:color w:val="000000" w:themeColor="text1"/>
          <w:sz w:val="24"/>
          <w:szCs w:val="24"/>
        </w:rPr>
        <w:t xml:space="preserve">på gruppen </w:t>
      </w:r>
      <w:r w:rsidR="00180892" w:rsidRPr="00452BD8">
        <w:rPr>
          <w:rFonts w:ascii="Aptos" w:eastAsia="Times New Roman" w:hAnsi="Aptos" w:cs="Times New Roman"/>
          <w:color w:val="000000" w:themeColor="text1"/>
          <w:sz w:val="24"/>
          <w:szCs w:val="24"/>
        </w:rPr>
        <w:t>fant Havvarsel-</w:t>
      </w:r>
      <w:proofErr w:type="spellStart"/>
      <w:r w:rsidR="00180892" w:rsidRPr="00452BD8">
        <w:rPr>
          <w:rFonts w:ascii="Aptos" w:eastAsia="Times New Roman" w:hAnsi="Aptos" w:cs="Times New Roman"/>
          <w:color w:val="000000" w:themeColor="text1"/>
          <w:sz w:val="24"/>
          <w:szCs w:val="24"/>
        </w:rPr>
        <w:t>case</w:t>
      </w:r>
      <w:r w:rsidR="00BF2D38" w:rsidRPr="00452BD8">
        <w:rPr>
          <w:rFonts w:ascii="Aptos" w:eastAsia="Times New Roman" w:hAnsi="Aptos" w:cs="Times New Roman"/>
          <w:color w:val="000000" w:themeColor="text1"/>
          <w:sz w:val="24"/>
          <w:szCs w:val="24"/>
        </w:rPr>
        <w:t>t</w:t>
      </w:r>
      <w:proofErr w:type="spellEnd"/>
      <w:r w:rsidR="00180892" w:rsidRPr="00452BD8">
        <w:rPr>
          <w:rFonts w:ascii="Aptos" w:eastAsia="Times New Roman" w:hAnsi="Aptos" w:cs="Times New Roman"/>
          <w:color w:val="000000" w:themeColor="text1"/>
          <w:sz w:val="24"/>
          <w:szCs w:val="24"/>
        </w:rPr>
        <w:t xml:space="preserve"> </w:t>
      </w:r>
      <w:r w:rsidR="00CC43D3" w:rsidRPr="00452BD8">
        <w:rPr>
          <w:rFonts w:ascii="Aptos" w:eastAsia="Times New Roman" w:hAnsi="Aptos" w:cs="Times New Roman"/>
          <w:color w:val="000000" w:themeColor="text1"/>
          <w:sz w:val="24"/>
          <w:szCs w:val="24"/>
        </w:rPr>
        <w:t>spen</w:t>
      </w:r>
      <w:r w:rsidR="00F27B34" w:rsidRPr="00452BD8">
        <w:rPr>
          <w:rFonts w:ascii="Aptos" w:eastAsia="Times New Roman" w:hAnsi="Aptos" w:cs="Times New Roman"/>
          <w:color w:val="000000" w:themeColor="text1"/>
          <w:sz w:val="24"/>
          <w:szCs w:val="24"/>
        </w:rPr>
        <w:t>nende</w:t>
      </w:r>
      <w:r w:rsidR="00180892" w:rsidRPr="00452BD8">
        <w:rPr>
          <w:rFonts w:ascii="Aptos" w:eastAsia="Times New Roman" w:hAnsi="Aptos" w:cs="Times New Roman"/>
          <w:color w:val="000000" w:themeColor="text1"/>
          <w:sz w:val="24"/>
          <w:szCs w:val="24"/>
        </w:rPr>
        <w:t>. Havvarsel</w:t>
      </w:r>
      <w:r w:rsidR="00F56DE6" w:rsidRPr="00452BD8">
        <w:rPr>
          <w:rFonts w:ascii="Aptos" w:eastAsia="Times New Roman" w:hAnsi="Aptos" w:cs="Times New Roman"/>
          <w:color w:val="000000" w:themeColor="text1"/>
          <w:sz w:val="24"/>
          <w:szCs w:val="24"/>
        </w:rPr>
        <w:t>.no</w:t>
      </w:r>
      <w:r w:rsidR="00180892" w:rsidRPr="00452BD8">
        <w:rPr>
          <w:rFonts w:ascii="Aptos" w:eastAsia="Times New Roman" w:hAnsi="Aptos" w:cs="Times New Roman"/>
          <w:color w:val="000000" w:themeColor="text1"/>
          <w:sz w:val="24"/>
          <w:szCs w:val="24"/>
        </w:rPr>
        <w:t xml:space="preserve"> er </w:t>
      </w:r>
      <w:r w:rsidR="00F00278" w:rsidRPr="00452BD8">
        <w:rPr>
          <w:rFonts w:ascii="Aptos" w:eastAsia="Times New Roman" w:hAnsi="Aptos" w:cs="Times New Roman"/>
          <w:color w:val="000000" w:themeColor="text1"/>
          <w:sz w:val="24"/>
          <w:szCs w:val="24"/>
        </w:rPr>
        <w:t>en velutviklet og brukervennlig nettside</w:t>
      </w:r>
      <w:r w:rsidR="00C43C0D" w:rsidRPr="00452BD8">
        <w:rPr>
          <w:rFonts w:ascii="Aptos" w:eastAsia="Times New Roman" w:hAnsi="Aptos" w:cs="Times New Roman"/>
          <w:color w:val="000000" w:themeColor="text1"/>
          <w:sz w:val="24"/>
          <w:szCs w:val="24"/>
        </w:rPr>
        <w:t>, og vi ønsket å ta på oss oppgaven å lage en applikasjon som er verdi</w:t>
      </w:r>
      <w:r w:rsidR="00F00278" w:rsidRPr="00452BD8">
        <w:rPr>
          <w:rFonts w:ascii="Aptos" w:eastAsia="Times New Roman" w:hAnsi="Aptos" w:cs="Times New Roman"/>
          <w:color w:val="000000" w:themeColor="text1"/>
          <w:sz w:val="24"/>
          <w:szCs w:val="24"/>
        </w:rPr>
        <w:t>g prosjektet deres</w:t>
      </w:r>
      <w:r w:rsidR="006951BA"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2112157909"/>
          <w:citation/>
        </w:sdtPr>
        <w:sdtEndPr/>
        <w:sdtContent>
          <w:r w:rsidR="006951BA" w:rsidRPr="00452BD8">
            <w:rPr>
              <w:rFonts w:ascii="Aptos" w:eastAsia="Times New Roman" w:hAnsi="Aptos" w:cs="Times New Roman"/>
              <w:color w:val="000000" w:themeColor="text1"/>
              <w:sz w:val="24"/>
              <w:szCs w:val="24"/>
            </w:rPr>
            <w:fldChar w:fldCharType="begin"/>
          </w:r>
          <w:r w:rsidR="006951BA" w:rsidRPr="00452BD8">
            <w:rPr>
              <w:rFonts w:ascii="Aptos" w:eastAsia="Times New Roman" w:hAnsi="Aptos" w:cs="Times New Roman"/>
              <w:color w:val="000000" w:themeColor="text1"/>
              <w:sz w:val="24"/>
              <w:szCs w:val="24"/>
            </w:rPr>
            <w:instrText xml:space="preserve"> CITATION Hav \l 1044 </w:instrText>
          </w:r>
          <w:r w:rsidR="006951BA" w:rsidRPr="00452BD8">
            <w:rPr>
              <w:rFonts w:ascii="Aptos" w:eastAsia="Times New Roman" w:hAnsi="Aptos" w:cs="Times New Roman"/>
              <w:color w:val="000000" w:themeColor="text1"/>
              <w:sz w:val="24"/>
              <w:szCs w:val="24"/>
            </w:rPr>
            <w:fldChar w:fldCharType="separate"/>
          </w:r>
          <w:r w:rsidR="006951BA" w:rsidRPr="00452BD8">
            <w:rPr>
              <w:rFonts w:ascii="Aptos" w:eastAsia="Times New Roman" w:hAnsi="Aptos" w:cs="Times New Roman"/>
              <w:noProof/>
              <w:color w:val="000000" w:themeColor="text1"/>
              <w:sz w:val="24"/>
              <w:szCs w:val="24"/>
            </w:rPr>
            <w:t>(Havvarsel, 2024)</w:t>
          </w:r>
          <w:r w:rsidR="006951BA" w:rsidRPr="00452BD8">
            <w:rPr>
              <w:rFonts w:ascii="Aptos" w:eastAsia="Times New Roman" w:hAnsi="Aptos" w:cs="Times New Roman"/>
              <w:color w:val="000000" w:themeColor="text1"/>
              <w:sz w:val="24"/>
              <w:szCs w:val="24"/>
            </w:rPr>
            <w:fldChar w:fldCharType="end"/>
          </w:r>
        </w:sdtContent>
      </w:sdt>
      <w:r w:rsidR="00F00278" w:rsidRPr="00452BD8">
        <w:rPr>
          <w:rFonts w:ascii="Aptos" w:eastAsia="Times New Roman" w:hAnsi="Aptos" w:cs="Times New Roman"/>
          <w:color w:val="000000" w:themeColor="text1"/>
          <w:sz w:val="24"/>
          <w:szCs w:val="24"/>
        </w:rPr>
        <w:t>.</w:t>
      </w:r>
      <w:r w:rsidR="008D2941" w:rsidRPr="00452BD8">
        <w:rPr>
          <w:rFonts w:ascii="Aptos" w:eastAsia="Times New Roman" w:hAnsi="Aptos" w:cs="Times New Roman"/>
          <w:color w:val="000000" w:themeColor="text1"/>
          <w:sz w:val="24"/>
          <w:szCs w:val="24"/>
        </w:rPr>
        <w:t xml:space="preserve"> </w:t>
      </w:r>
      <w:r w:rsidR="00114567" w:rsidRPr="00452BD8">
        <w:rPr>
          <w:rFonts w:ascii="Aptos" w:eastAsia="Times New Roman" w:hAnsi="Aptos" w:cs="Times New Roman"/>
          <w:color w:val="000000" w:themeColor="text1"/>
          <w:sz w:val="24"/>
          <w:szCs w:val="24"/>
        </w:rPr>
        <w:t xml:space="preserve">Vi ønsket å utfordre oss selv ved å </w:t>
      </w:r>
      <w:r w:rsidR="006E3205" w:rsidRPr="00452BD8">
        <w:rPr>
          <w:rFonts w:ascii="Aptos" w:eastAsia="Times New Roman" w:hAnsi="Aptos" w:cs="Times New Roman"/>
          <w:color w:val="000000" w:themeColor="text1"/>
          <w:sz w:val="24"/>
          <w:szCs w:val="24"/>
        </w:rPr>
        <w:t>i løpet av kort tid</w:t>
      </w:r>
      <w:r w:rsidR="00114567" w:rsidRPr="00452BD8">
        <w:rPr>
          <w:rFonts w:ascii="Aptos" w:eastAsia="Times New Roman" w:hAnsi="Aptos" w:cs="Times New Roman"/>
          <w:color w:val="000000" w:themeColor="text1"/>
          <w:sz w:val="24"/>
          <w:szCs w:val="24"/>
        </w:rPr>
        <w:t xml:space="preserve"> sette oss inn i et</w:t>
      </w:r>
      <w:r w:rsidR="009A3010" w:rsidRPr="00452BD8">
        <w:rPr>
          <w:rFonts w:ascii="Aptos" w:eastAsia="Times New Roman" w:hAnsi="Aptos" w:cs="Times New Roman"/>
          <w:color w:val="000000" w:themeColor="text1"/>
          <w:sz w:val="24"/>
          <w:szCs w:val="24"/>
        </w:rPr>
        <w:t xml:space="preserve"> relativt</w:t>
      </w:r>
      <w:r w:rsidR="00114567" w:rsidRPr="00452BD8">
        <w:rPr>
          <w:rFonts w:ascii="Aptos" w:eastAsia="Times New Roman" w:hAnsi="Aptos" w:cs="Times New Roman"/>
          <w:color w:val="000000" w:themeColor="text1"/>
          <w:sz w:val="24"/>
          <w:szCs w:val="24"/>
        </w:rPr>
        <w:t xml:space="preserve"> ukjent domene, opparbeide oss</w:t>
      </w:r>
      <w:r w:rsidR="008D16C9" w:rsidRPr="00452BD8">
        <w:rPr>
          <w:rFonts w:ascii="Aptos" w:eastAsia="Times New Roman" w:hAnsi="Aptos" w:cs="Times New Roman"/>
          <w:color w:val="000000" w:themeColor="text1"/>
          <w:sz w:val="24"/>
          <w:szCs w:val="24"/>
        </w:rPr>
        <w:t xml:space="preserve"> relevant</w:t>
      </w:r>
      <w:r w:rsidR="00114567" w:rsidRPr="00452BD8">
        <w:rPr>
          <w:rFonts w:ascii="Aptos" w:eastAsia="Times New Roman" w:hAnsi="Aptos" w:cs="Times New Roman"/>
          <w:color w:val="000000" w:themeColor="text1"/>
          <w:sz w:val="24"/>
          <w:szCs w:val="24"/>
        </w:rPr>
        <w:t xml:space="preserve"> kunnskap</w:t>
      </w:r>
      <w:r w:rsidR="008D16C9" w:rsidRPr="00452BD8">
        <w:rPr>
          <w:rFonts w:ascii="Aptos" w:eastAsia="Times New Roman" w:hAnsi="Aptos" w:cs="Times New Roman"/>
          <w:color w:val="000000" w:themeColor="text1"/>
          <w:sz w:val="24"/>
          <w:szCs w:val="24"/>
        </w:rPr>
        <w:t xml:space="preserve"> for å løse oppgaven</w:t>
      </w:r>
      <w:r w:rsidR="00114567" w:rsidRPr="00452BD8">
        <w:rPr>
          <w:rFonts w:ascii="Aptos" w:eastAsia="Times New Roman" w:hAnsi="Aptos" w:cs="Times New Roman"/>
          <w:color w:val="000000" w:themeColor="text1"/>
          <w:sz w:val="24"/>
          <w:szCs w:val="24"/>
        </w:rPr>
        <w:t xml:space="preserve"> og</w:t>
      </w:r>
      <w:r w:rsidR="00F87B3B" w:rsidRPr="00452BD8">
        <w:rPr>
          <w:rFonts w:ascii="Aptos" w:eastAsia="Times New Roman" w:hAnsi="Aptos" w:cs="Times New Roman"/>
          <w:color w:val="000000" w:themeColor="text1"/>
          <w:sz w:val="24"/>
          <w:szCs w:val="24"/>
        </w:rPr>
        <w:t xml:space="preserve"> utforske idéer innenfor disse rammene</w:t>
      </w:r>
      <w:r w:rsidR="00F01E59" w:rsidRPr="00452BD8">
        <w:rPr>
          <w:rFonts w:ascii="Aptos" w:eastAsia="Times New Roman" w:hAnsi="Aptos" w:cs="Times New Roman"/>
          <w:color w:val="000000" w:themeColor="text1"/>
          <w:sz w:val="24"/>
          <w:szCs w:val="24"/>
        </w:rPr>
        <w:t xml:space="preserve"> – noe som er gull verdt for våre fremtidige karrierer</w:t>
      </w:r>
      <w:r w:rsidR="00DD73F4" w:rsidRPr="00452BD8">
        <w:rPr>
          <w:rFonts w:ascii="Aptos" w:eastAsia="Times New Roman" w:hAnsi="Aptos" w:cs="Times New Roman"/>
          <w:color w:val="000000" w:themeColor="text1"/>
          <w:sz w:val="24"/>
          <w:szCs w:val="24"/>
        </w:rPr>
        <w:t xml:space="preserve">. </w:t>
      </w:r>
    </w:p>
    <w:p w14:paraId="2502A456" w14:textId="072D51FA" w:rsidR="001074B7" w:rsidRPr="00452BD8" w:rsidRDefault="006D5B0B" w:rsidP="00CD41E3">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Videre så vi på de tekniske sidene av </w:t>
      </w:r>
      <w:proofErr w:type="spellStart"/>
      <w:r w:rsidRPr="00452BD8">
        <w:rPr>
          <w:rFonts w:ascii="Aptos" w:eastAsia="Times New Roman" w:hAnsi="Aptos" w:cs="Times New Roman"/>
          <w:color w:val="000000" w:themeColor="text1"/>
          <w:sz w:val="24"/>
          <w:szCs w:val="24"/>
        </w:rPr>
        <w:t>caset</w:t>
      </w:r>
      <w:proofErr w:type="spellEnd"/>
      <w:r w:rsidR="00C32C54" w:rsidRPr="00452BD8">
        <w:rPr>
          <w:rFonts w:ascii="Aptos" w:eastAsia="Times New Roman" w:hAnsi="Aptos" w:cs="Times New Roman"/>
          <w:color w:val="000000" w:themeColor="text1"/>
          <w:sz w:val="24"/>
          <w:szCs w:val="24"/>
        </w:rPr>
        <w:t xml:space="preserve"> allerede fra første dag</w:t>
      </w:r>
      <w:r w:rsidRPr="00452BD8">
        <w:rPr>
          <w:rFonts w:ascii="Aptos" w:eastAsia="Times New Roman" w:hAnsi="Aptos" w:cs="Times New Roman"/>
          <w:color w:val="000000" w:themeColor="text1"/>
          <w:sz w:val="24"/>
          <w:szCs w:val="24"/>
        </w:rPr>
        <w:t xml:space="preserve">: Vi måtte forholde oss til en rekke </w:t>
      </w:r>
      <w:r w:rsidR="00C32C54" w:rsidRPr="00452BD8">
        <w:rPr>
          <w:rFonts w:ascii="Aptos" w:eastAsia="Times New Roman" w:hAnsi="Aptos" w:cs="Times New Roman"/>
          <w:color w:val="000000" w:themeColor="text1"/>
          <w:sz w:val="24"/>
          <w:szCs w:val="24"/>
        </w:rPr>
        <w:t xml:space="preserve">obligatoriske </w:t>
      </w:r>
      <w:r w:rsidRPr="00452BD8">
        <w:rPr>
          <w:rFonts w:ascii="Aptos" w:eastAsia="Times New Roman" w:hAnsi="Aptos" w:cs="Times New Roman"/>
          <w:color w:val="000000" w:themeColor="text1"/>
          <w:sz w:val="24"/>
          <w:szCs w:val="24"/>
        </w:rPr>
        <w:t>APIer</w:t>
      </w:r>
      <w:r w:rsidR="00C32C54" w:rsidRPr="00452BD8">
        <w:rPr>
          <w:rFonts w:ascii="Aptos" w:eastAsia="Times New Roman" w:hAnsi="Aptos" w:cs="Times New Roman"/>
          <w:color w:val="000000" w:themeColor="text1"/>
          <w:sz w:val="24"/>
          <w:szCs w:val="24"/>
        </w:rPr>
        <w:t xml:space="preserve">, </w:t>
      </w:r>
      <w:r w:rsidRPr="00452BD8">
        <w:rPr>
          <w:rFonts w:ascii="Aptos" w:eastAsia="Times New Roman" w:hAnsi="Aptos" w:cs="Times New Roman"/>
          <w:color w:val="000000" w:themeColor="text1"/>
          <w:sz w:val="24"/>
          <w:szCs w:val="24"/>
        </w:rPr>
        <w:t>avgrense oss til de viktigste av disse</w:t>
      </w:r>
      <w:r w:rsidR="00C32C54" w:rsidRPr="00452BD8">
        <w:rPr>
          <w:rFonts w:ascii="Aptos" w:eastAsia="Times New Roman" w:hAnsi="Aptos" w:cs="Times New Roman"/>
          <w:color w:val="000000" w:themeColor="text1"/>
          <w:sz w:val="24"/>
          <w:szCs w:val="24"/>
        </w:rPr>
        <w:t xml:space="preserve"> på </w:t>
      </w:r>
      <w:r w:rsidR="00E33271" w:rsidRPr="00452BD8">
        <w:rPr>
          <w:rFonts w:ascii="Aptos" w:eastAsia="Times New Roman" w:hAnsi="Aptos" w:cs="Times New Roman"/>
          <w:color w:val="000000" w:themeColor="text1"/>
          <w:sz w:val="24"/>
          <w:szCs w:val="24"/>
        </w:rPr>
        <w:t>bakgrunn av hva målgruppen ønsker</w:t>
      </w:r>
      <w:r w:rsidRPr="00452BD8">
        <w:rPr>
          <w:rFonts w:ascii="Aptos" w:eastAsia="Times New Roman" w:hAnsi="Aptos" w:cs="Times New Roman"/>
          <w:color w:val="000000" w:themeColor="text1"/>
          <w:sz w:val="24"/>
          <w:szCs w:val="24"/>
        </w:rPr>
        <w:t>, utvikle en kartfunksjon</w:t>
      </w:r>
      <w:r w:rsidR="009A3010" w:rsidRPr="00452BD8">
        <w:rPr>
          <w:rFonts w:ascii="Aptos" w:eastAsia="Times New Roman" w:hAnsi="Aptos" w:cs="Times New Roman"/>
          <w:color w:val="000000" w:themeColor="text1"/>
          <w:sz w:val="24"/>
          <w:szCs w:val="24"/>
        </w:rPr>
        <w:t xml:space="preserve"> </w:t>
      </w:r>
      <w:r w:rsidR="00825DB0" w:rsidRPr="00452BD8">
        <w:rPr>
          <w:rFonts w:ascii="Aptos" w:eastAsia="Times New Roman" w:hAnsi="Aptos" w:cs="Times New Roman"/>
          <w:color w:val="000000" w:themeColor="text1"/>
          <w:sz w:val="24"/>
          <w:szCs w:val="24"/>
        </w:rPr>
        <w:t xml:space="preserve">og presentere dataene på en brukervennlig måte. </w:t>
      </w:r>
      <w:r w:rsidR="00B15BCD" w:rsidRPr="00452BD8">
        <w:rPr>
          <w:rFonts w:ascii="Aptos" w:eastAsia="Times New Roman" w:hAnsi="Aptos" w:cs="Times New Roman"/>
          <w:color w:val="000000" w:themeColor="text1"/>
          <w:sz w:val="24"/>
          <w:szCs w:val="24"/>
        </w:rPr>
        <w:t xml:space="preserve">For å nå disse målene innså vi at vi må jobbe </w:t>
      </w:r>
      <w:r w:rsidR="006138FD" w:rsidRPr="00452BD8">
        <w:rPr>
          <w:rFonts w:ascii="Aptos" w:eastAsia="Times New Roman" w:hAnsi="Aptos" w:cs="Times New Roman"/>
          <w:color w:val="000000" w:themeColor="text1"/>
          <w:sz w:val="24"/>
          <w:szCs w:val="24"/>
        </w:rPr>
        <w:t>systematisk</w:t>
      </w:r>
      <w:r w:rsidR="001F2192" w:rsidRPr="00452BD8">
        <w:rPr>
          <w:rFonts w:ascii="Aptos" w:eastAsia="Times New Roman" w:hAnsi="Aptos" w:cs="Times New Roman"/>
          <w:color w:val="000000" w:themeColor="text1"/>
          <w:sz w:val="24"/>
          <w:szCs w:val="24"/>
        </w:rPr>
        <w:t>,</w:t>
      </w:r>
      <w:r w:rsidR="006138FD" w:rsidRPr="00452BD8">
        <w:rPr>
          <w:rFonts w:ascii="Aptos" w:eastAsia="Times New Roman" w:hAnsi="Aptos" w:cs="Times New Roman"/>
          <w:color w:val="000000" w:themeColor="text1"/>
          <w:sz w:val="24"/>
          <w:szCs w:val="24"/>
        </w:rPr>
        <w:t xml:space="preserve"> og </w:t>
      </w:r>
      <w:r w:rsidR="00CC43D3" w:rsidRPr="00452BD8">
        <w:rPr>
          <w:rFonts w:ascii="Aptos" w:eastAsia="Times New Roman" w:hAnsi="Aptos" w:cs="Times New Roman"/>
          <w:color w:val="000000" w:themeColor="text1"/>
          <w:sz w:val="24"/>
          <w:szCs w:val="24"/>
        </w:rPr>
        <w:t xml:space="preserve">stille en rekke krav til oss selv </w:t>
      </w:r>
      <w:r w:rsidR="00B15BCD" w:rsidRPr="00452BD8">
        <w:rPr>
          <w:rFonts w:ascii="Aptos" w:eastAsia="Times New Roman" w:hAnsi="Aptos" w:cs="Times New Roman"/>
          <w:color w:val="000000" w:themeColor="text1"/>
          <w:sz w:val="24"/>
          <w:szCs w:val="24"/>
        </w:rPr>
        <w:t>og</w:t>
      </w:r>
      <w:r w:rsidR="00CC43D3" w:rsidRPr="00452BD8">
        <w:rPr>
          <w:rFonts w:ascii="Aptos" w:eastAsia="Times New Roman" w:hAnsi="Aptos" w:cs="Times New Roman"/>
          <w:color w:val="000000" w:themeColor="text1"/>
          <w:sz w:val="24"/>
          <w:szCs w:val="24"/>
        </w:rPr>
        <w:t xml:space="preserve"> applikasjonen vår</w:t>
      </w:r>
      <w:r w:rsidR="00B15BCD" w:rsidRPr="00452BD8">
        <w:rPr>
          <w:rFonts w:ascii="Aptos" w:eastAsia="Times New Roman" w:hAnsi="Aptos" w:cs="Times New Roman"/>
          <w:color w:val="000000" w:themeColor="text1"/>
          <w:sz w:val="24"/>
          <w:szCs w:val="24"/>
        </w:rPr>
        <w:t xml:space="preserve"> </w:t>
      </w:r>
      <w:r w:rsidR="00CC43D3" w:rsidRPr="00452BD8">
        <w:rPr>
          <w:rFonts w:ascii="Aptos" w:eastAsia="Times New Roman" w:hAnsi="Aptos" w:cs="Times New Roman"/>
          <w:color w:val="000000" w:themeColor="text1"/>
          <w:sz w:val="24"/>
          <w:szCs w:val="24"/>
        </w:rPr>
        <w:t xml:space="preserve">– </w:t>
      </w:r>
      <w:r w:rsidR="00B15BCD" w:rsidRPr="00452BD8">
        <w:rPr>
          <w:rFonts w:ascii="Aptos" w:eastAsia="Times New Roman" w:hAnsi="Aptos" w:cs="Times New Roman"/>
          <w:color w:val="000000" w:themeColor="text1"/>
          <w:sz w:val="24"/>
          <w:szCs w:val="24"/>
        </w:rPr>
        <w:t>denne rapporten dokumenterer reisen fra idé</w:t>
      </w:r>
      <w:r w:rsidR="00DB2836" w:rsidRPr="00452BD8">
        <w:rPr>
          <w:rFonts w:ascii="Aptos" w:eastAsia="Times New Roman" w:hAnsi="Aptos" w:cs="Times New Roman"/>
          <w:color w:val="000000" w:themeColor="text1"/>
          <w:sz w:val="24"/>
          <w:szCs w:val="24"/>
        </w:rPr>
        <w:t>myldrings</w:t>
      </w:r>
      <w:r w:rsidR="00B15BCD" w:rsidRPr="00452BD8">
        <w:rPr>
          <w:rFonts w:ascii="Aptos" w:eastAsia="Times New Roman" w:hAnsi="Aptos" w:cs="Times New Roman"/>
          <w:color w:val="000000" w:themeColor="text1"/>
          <w:sz w:val="24"/>
          <w:szCs w:val="24"/>
        </w:rPr>
        <w:t>fasen til ferdigutviklet produkt</w:t>
      </w:r>
      <w:r w:rsidR="00CC43D3" w:rsidRPr="00452BD8">
        <w:rPr>
          <w:rFonts w:ascii="Aptos" w:eastAsia="Times New Roman" w:hAnsi="Aptos" w:cs="Times New Roman"/>
          <w:color w:val="000000" w:themeColor="text1"/>
          <w:sz w:val="24"/>
          <w:szCs w:val="24"/>
        </w:rPr>
        <w:t>.</w:t>
      </w:r>
    </w:p>
    <w:p w14:paraId="62A524F7" w14:textId="77777777" w:rsidR="001F2192" w:rsidRPr="00452BD8" w:rsidRDefault="001F2192" w:rsidP="001F2192">
      <w:pPr>
        <w:spacing w:line="240" w:lineRule="auto"/>
        <w:ind w:right="-20"/>
        <w:rPr>
          <w:rFonts w:ascii="Aptos" w:eastAsia="Times New Roman" w:hAnsi="Aptos" w:cs="Times New Roman"/>
          <w:color w:val="000000" w:themeColor="text1"/>
          <w:sz w:val="24"/>
          <w:szCs w:val="24"/>
        </w:rPr>
      </w:pPr>
    </w:p>
    <w:p w14:paraId="07CD935E" w14:textId="6F91F73F" w:rsidR="00A30E35" w:rsidRPr="00452BD8" w:rsidRDefault="00FB3E32" w:rsidP="00E26D94">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1.2 </w:t>
      </w:r>
      <w:r w:rsidR="00D966EB" w:rsidRPr="00452BD8">
        <w:rPr>
          <w:rFonts w:ascii="Aptos" w:eastAsia="Times New Roman" w:hAnsi="Aptos" w:cs="Times New Roman"/>
          <w:b/>
          <w:color w:val="000000" w:themeColor="text1"/>
          <w:sz w:val="24"/>
          <w:szCs w:val="24"/>
        </w:rPr>
        <w:t>SailSafe</w:t>
      </w:r>
    </w:p>
    <w:p w14:paraId="46705ED1" w14:textId="6D6D0F19" w:rsidR="00861828" w:rsidRPr="00452BD8" w:rsidRDefault="00CC43D3"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Vi ønsker med dette å presentere SailSafe, en brukervennlig applikasjon som er resultatet av en god og jevn innsats av alle medlemmene </w:t>
      </w:r>
      <w:r w:rsidR="00B33FC9" w:rsidRPr="00452BD8">
        <w:rPr>
          <w:rFonts w:ascii="Aptos" w:eastAsia="Times New Roman" w:hAnsi="Aptos" w:cs="Times New Roman"/>
          <w:color w:val="000000" w:themeColor="text1"/>
          <w:sz w:val="24"/>
          <w:szCs w:val="24"/>
        </w:rPr>
        <w:t>i teamet</w:t>
      </w:r>
      <w:r w:rsidRPr="00452BD8">
        <w:rPr>
          <w:rFonts w:ascii="Aptos" w:eastAsia="Times New Roman" w:hAnsi="Aptos" w:cs="Times New Roman"/>
          <w:color w:val="000000" w:themeColor="text1"/>
          <w:sz w:val="24"/>
          <w:szCs w:val="24"/>
        </w:rPr>
        <w:t xml:space="preserve">. </w:t>
      </w:r>
      <w:r w:rsidR="00A52250" w:rsidRPr="00452BD8">
        <w:rPr>
          <w:rFonts w:ascii="Aptos" w:eastAsia="Times New Roman" w:hAnsi="Aptos" w:cs="Times New Roman"/>
          <w:color w:val="000000" w:themeColor="text1"/>
          <w:sz w:val="24"/>
          <w:szCs w:val="24"/>
        </w:rPr>
        <w:t xml:space="preserve">SailSafe er skapt med formål å gi seilere </w:t>
      </w:r>
      <w:r w:rsidR="004E0DE8" w:rsidRPr="00452BD8">
        <w:rPr>
          <w:rFonts w:ascii="Aptos" w:eastAsia="Times New Roman" w:hAnsi="Aptos" w:cs="Times New Roman"/>
          <w:color w:val="000000" w:themeColor="text1"/>
          <w:sz w:val="24"/>
          <w:szCs w:val="24"/>
        </w:rPr>
        <w:t>o</w:t>
      </w:r>
      <w:r w:rsidR="0030418A" w:rsidRPr="00452BD8">
        <w:rPr>
          <w:rFonts w:ascii="Aptos" w:eastAsia="Times New Roman" w:hAnsi="Aptos" w:cs="Times New Roman"/>
          <w:color w:val="000000" w:themeColor="text1"/>
          <w:sz w:val="24"/>
          <w:szCs w:val="24"/>
        </w:rPr>
        <w:t xml:space="preserve">g andre interessenter </w:t>
      </w:r>
      <w:r w:rsidR="00A52250" w:rsidRPr="00452BD8">
        <w:rPr>
          <w:rFonts w:ascii="Aptos" w:eastAsia="Times New Roman" w:hAnsi="Aptos" w:cs="Times New Roman"/>
          <w:color w:val="000000" w:themeColor="text1"/>
          <w:sz w:val="24"/>
          <w:szCs w:val="24"/>
        </w:rPr>
        <w:t xml:space="preserve">en pålitelig og brukervennlig løsning for å planlegge trygge og optimale </w:t>
      </w:r>
      <w:r w:rsidR="00010231" w:rsidRPr="00452BD8">
        <w:rPr>
          <w:rFonts w:ascii="Aptos" w:eastAsia="Times New Roman" w:hAnsi="Aptos" w:cs="Times New Roman"/>
          <w:color w:val="000000" w:themeColor="text1"/>
          <w:sz w:val="24"/>
          <w:szCs w:val="24"/>
        </w:rPr>
        <w:t xml:space="preserve">opplevelser langs norskekysten. </w:t>
      </w:r>
      <w:r w:rsidR="00A632E9" w:rsidRPr="00452BD8">
        <w:rPr>
          <w:rFonts w:ascii="Aptos" w:eastAsia="Times New Roman" w:hAnsi="Aptos" w:cs="Times New Roman"/>
          <w:color w:val="000000" w:themeColor="text1"/>
          <w:sz w:val="24"/>
          <w:szCs w:val="24"/>
        </w:rPr>
        <w:t>Vi har kombinert nøkkelinformasjon fra en rekke kilder for å gi brukere</w:t>
      </w:r>
      <w:r w:rsidR="006138FD" w:rsidRPr="00452BD8">
        <w:rPr>
          <w:rFonts w:ascii="Aptos" w:eastAsia="Times New Roman" w:hAnsi="Aptos" w:cs="Times New Roman"/>
          <w:color w:val="000000" w:themeColor="text1"/>
          <w:sz w:val="24"/>
          <w:szCs w:val="24"/>
        </w:rPr>
        <w:t xml:space="preserve"> </w:t>
      </w:r>
      <w:r w:rsidR="00A632E9" w:rsidRPr="00452BD8">
        <w:rPr>
          <w:rFonts w:ascii="Aptos" w:eastAsia="Times New Roman" w:hAnsi="Aptos" w:cs="Times New Roman"/>
          <w:color w:val="000000" w:themeColor="text1"/>
          <w:sz w:val="24"/>
          <w:szCs w:val="24"/>
        </w:rPr>
        <w:t xml:space="preserve">av applikasjonen en god og bred </w:t>
      </w:r>
      <w:r w:rsidR="009557B8" w:rsidRPr="00452BD8">
        <w:rPr>
          <w:rFonts w:ascii="Aptos" w:eastAsia="Times New Roman" w:hAnsi="Aptos" w:cs="Times New Roman"/>
          <w:color w:val="000000" w:themeColor="text1"/>
          <w:sz w:val="24"/>
          <w:szCs w:val="24"/>
        </w:rPr>
        <w:t>oversikt over vær- og havforholdene</w:t>
      </w:r>
      <w:r w:rsidR="00C40088" w:rsidRPr="00452BD8">
        <w:rPr>
          <w:rFonts w:ascii="Aptos" w:eastAsia="Times New Roman" w:hAnsi="Aptos" w:cs="Times New Roman"/>
          <w:color w:val="000000" w:themeColor="text1"/>
          <w:sz w:val="24"/>
          <w:szCs w:val="24"/>
        </w:rPr>
        <w:t xml:space="preserve"> i nærmeste fremtid</w:t>
      </w:r>
      <w:r w:rsidR="009B66FC" w:rsidRPr="00452BD8">
        <w:rPr>
          <w:rFonts w:ascii="Aptos" w:eastAsia="Times New Roman" w:hAnsi="Aptos" w:cs="Times New Roman"/>
          <w:color w:val="000000" w:themeColor="text1"/>
          <w:sz w:val="24"/>
          <w:szCs w:val="24"/>
        </w:rPr>
        <w:t xml:space="preserve">. </w:t>
      </w:r>
      <w:r w:rsidR="008442A8" w:rsidRPr="00452BD8">
        <w:rPr>
          <w:rFonts w:ascii="Aptos" w:eastAsia="Times New Roman" w:hAnsi="Aptos" w:cs="Times New Roman"/>
          <w:color w:val="000000" w:themeColor="text1"/>
          <w:sz w:val="24"/>
          <w:szCs w:val="24"/>
        </w:rPr>
        <w:t xml:space="preserve">Med et interaktivt kart, søkefunksjonalitet og informasjon ved </w:t>
      </w:r>
      <w:r w:rsidR="00C40088" w:rsidRPr="00452BD8">
        <w:rPr>
          <w:rFonts w:ascii="Aptos" w:eastAsia="Times New Roman" w:hAnsi="Aptos" w:cs="Times New Roman"/>
          <w:color w:val="000000" w:themeColor="text1"/>
          <w:sz w:val="24"/>
          <w:szCs w:val="24"/>
        </w:rPr>
        <w:t>fare</w:t>
      </w:r>
      <w:r w:rsidR="008442A8" w:rsidRPr="00452BD8">
        <w:rPr>
          <w:rFonts w:ascii="Aptos" w:eastAsia="Times New Roman" w:hAnsi="Aptos" w:cs="Times New Roman"/>
          <w:color w:val="000000" w:themeColor="text1"/>
          <w:sz w:val="24"/>
          <w:szCs w:val="24"/>
        </w:rPr>
        <w:t>varsler</w:t>
      </w:r>
      <w:r w:rsidR="001F2192" w:rsidRPr="00452BD8">
        <w:rPr>
          <w:rFonts w:ascii="Aptos" w:eastAsia="Times New Roman" w:hAnsi="Aptos" w:cs="Times New Roman"/>
          <w:color w:val="000000" w:themeColor="text1"/>
          <w:sz w:val="24"/>
          <w:szCs w:val="24"/>
        </w:rPr>
        <w:t>,</w:t>
      </w:r>
      <w:r w:rsidR="008442A8" w:rsidRPr="00452BD8">
        <w:rPr>
          <w:rFonts w:ascii="Aptos" w:eastAsia="Times New Roman" w:hAnsi="Aptos" w:cs="Times New Roman"/>
          <w:color w:val="000000" w:themeColor="text1"/>
          <w:sz w:val="24"/>
          <w:szCs w:val="24"/>
        </w:rPr>
        <w:t xml:space="preserve"> legger vi til rette for trygge </w:t>
      </w:r>
      <w:r w:rsidR="004E60C9" w:rsidRPr="00452BD8">
        <w:rPr>
          <w:rFonts w:ascii="Aptos" w:eastAsia="Times New Roman" w:hAnsi="Aptos" w:cs="Times New Roman"/>
          <w:color w:val="000000" w:themeColor="text1"/>
          <w:sz w:val="24"/>
          <w:szCs w:val="24"/>
        </w:rPr>
        <w:t xml:space="preserve">opplevelser </w:t>
      </w:r>
      <w:r w:rsidR="004938BF" w:rsidRPr="00452BD8">
        <w:rPr>
          <w:rFonts w:ascii="Aptos" w:eastAsia="Times New Roman" w:hAnsi="Aptos" w:cs="Times New Roman"/>
          <w:color w:val="000000" w:themeColor="text1"/>
          <w:sz w:val="24"/>
          <w:szCs w:val="24"/>
        </w:rPr>
        <w:t xml:space="preserve">på </w:t>
      </w:r>
      <w:r w:rsidR="004E60C9" w:rsidRPr="00452BD8">
        <w:rPr>
          <w:rFonts w:ascii="Aptos" w:eastAsia="Times New Roman" w:hAnsi="Aptos" w:cs="Times New Roman"/>
          <w:color w:val="000000" w:themeColor="text1"/>
          <w:sz w:val="24"/>
          <w:szCs w:val="24"/>
        </w:rPr>
        <w:t xml:space="preserve">havet </w:t>
      </w:r>
      <w:r w:rsidR="009557B8" w:rsidRPr="00452BD8">
        <w:rPr>
          <w:rFonts w:ascii="Aptos" w:eastAsia="Times New Roman" w:hAnsi="Aptos" w:cs="Times New Roman"/>
          <w:color w:val="000000" w:themeColor="text1"/>
          <w:sz w:val="24"/>
          <w:szCs w:val="24"/>
        </w:rPr>
        <w:t>– </w:t>
      </w:r>
      <w:r w:rsidR="0030418A" w:rsidRPr="00452BD8">
        <w:rPr>
          <w:rFonts w:ascii="Aptos" w:eastAsia="Times New Roman" w:hAnsi="Aptos" w:cs="Times New Roman"/>
          <w:color w:val="000000" w:themeColor="text1"/>
          <w:sz w:val="24"/>
          <w:szCs w:val="24"/>
        </w:rPr>
        <w:t xml:space="preserve">hvor enn </w:t>
      </w:r>
      <w:r w:rsidR="009557B8" w:rsidRPr="00452BD8">
        <w:rPr>
          <w:rFonts w:ascii="Aptos" w:eastAsia="Times New Roman" w:hAnsi="Aptos" w:cs="Times New Roman"/>
          <w:color w:val="000000" w:themeColor="text1"/>
          <w:sz w:val="24"/>
          <w:szCs w:val="24"/>
        </w:rPr>
        <w:t>i Norge eller verden de skulle trenge denne informasjonen.</w:t>
      </w:r>
    </w:p>
    <w:p w14:paraId="6289D325" w14:textId="77777777" w:rsidR="007F309B" w:rsidRPr="00452BD8" w:rsidRDefault="007F309B" w:rsidP="00861828">
      <w:pPr>
        <w:spacing w:line="360" w:lineRule="auto"/>
        <w:ind w:right="-20"/>
        <w:rPr>
          <w:rFonts w:ascii="Aptos" w:eastAsia="Times New Roman" w:hAnsi="Aptos" w:cs="Times New Roman"/>
          <w:color w:val="000000" w:themeColor="text1"/>
          <w:sz w:val="24"/>
          <w:szCs w:val="24"/>
        </w:rPr>
      </w:pPr>
    </w:p>
    <w:p w14:paraId="3D34191B" w14:textId="77777777" w:rsidR="007F309B" w:rsidRPr="00452BD8" w:rsidRDefault="007F309B" w:rsidP="00861828">
      <w:pPr>
        <w:spacing w:line="360" w:lineRule="auto"/>
        <w:ind w:right="-20"/>
        <w:rPr>
          <w:rFonts w:ascii="Aptos" w:eastAsia="Times New Roman" w:hAnsi="Aptos" w:cs="Times New Roman"/>
          <w:color w:val="000000" w:themeColor="text1"/>
          <w:sz w:val="24"/>
          <w:szCs w:val="24"/>
        </w:rPr>
      </w:pPr>
    </w:p>
    <w:p w14:paraId="2DCE4B2B" w14:textId="5C76309F" w:rsidR="00D52284" w:rsidRPr="00452BD8" w:rsidRDefault="00391B72"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lastRenderedPageBreak/>
        <w:t>1.3 Hvem er vi?</w:t>
      </w:r>
    </w:p>
    <w:p w14:paraId="11710E25" w14:textId="578DFA5F" w:rsidR="0015177A" w:rsidRPr="00452BD8" w:rsidRDefault="0015177A" w:rsidP="0015177A">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Aland Azdin</w:t>
      </w:r>
    </w:p>
    <w:p w14:paraId="39F5FC5A" w14:textId="189987A3" w:rsidR="00143AC5" w:rsidRPr="00452BD8" w:rsidRDefault="0015177A"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Aland studerer programmering og </w:t>
      </w:r>
      <w:r w:rsidR="00F27B34" w:rsidRPr="00452BD8">
        <w:rPr>
          <w:rFonts w:ascii="Aptos" w:eastAsia="Times New Roman" w:hAnsi="Aptos" w:cs="Times New Roman"/>
          <w:color w:val="000000" w:themeColor="text1"/>
          <w:sz w:val="24"/>
          <w:szCs w:val="24"/>
        </w:rPr>
        <w:t>systema</w:t>
      </w:r>
      <w:r w:rsidR="003B7D2C" w:rsidRPr="00452BD8">
        <w:rPr>
          <w:rFonts w:ascii="Aptos" w:eastAsia="Times New Roman" w:hAnsi="Aptos" w:cs="Times New Roman"/>
          <w:color w:val="000000" w:themeColor="text1"/>
          <w:sz w:val="24"/>
          <w:szCs w:val="24"/>
        </w:rPr>
        <w:t>rkitektur</w:t>
      </w:r>
      <w:r w:rsidR="00CF6B84" w:rsidRPr="00452BD8">
        <w:rPr>
          <w:rFonts w:ascii="Aptos" w:eastAsia="Times New Roman" w:hAnsi="Aptos" w:cs="Times New Roman"/>
          <w:color w:val="000000" w:themeColor="text1"/>
          <w:sz w:val="24"/>
          <w:szCs w:val="24"/>
        </w:rPr>
        <w:t xml:space="preserve"> og er interessert i </w:t>
      </w:r>
      <w:r w:rsidR="00BA6F38" w:rsidRPr="00452BD8">
        <w:rPr>
          <w:rFonts w:ascii="Aptos" w:eastAsia="Times New Roman" w:hAnsi="Aptos" w:cs="Times New Roman"/>
          <w:color w:val="000000" w:themeColor="text1"/>
          <w:sz w:val="24"/>
          <w:szCs w:val="24"/>
        </w:rPr>
        <w:t>NBA</w:t>
      </w:r>
      <w:r w:rsidR="00143AC5" w:rsidRPr="00452BD8">
        <w:rPr>
          <w:rFonts w:ascii="Aptos" w:eastAsia="Times New Roman" w:hAnsi="Aptos" w:cs="Times New Roman"/>
          <w:color w:val="000000" w:themeColor="text1"/>
          <w:sz w:val="24"/>
          <w:szCs w:val="24"/>
        </w:rPr>
        <w:t xml:space="preserve">. </w:t>
      </w:r>
    </w:p>
    <w:p w14:paraId="39384A0E" w14:textId="559BC954" w:rsidR="0015177A" w:rsidRPr="00452BD8" w:rsidRDefault="00532097" w:rsidP="00E26D94">
      <w:pPr>
        <w:spacing w:line="360" w:lineRule="auto"/>
        <w:ind w:right="-20"/>
        <w:rPr>
          <w:rFonts w:ascii="Aptos" w:eastAsia="Times New Roman" w:hAnsi="Aptos" w:cs="Times New Roman"/>
          <w:color w:val="000000" w:themeColor="text1"/>
          <w:sz w:val="24"/>
          <w:szCs w:val="24"/>
          <w:lang w:val="en-US"/>
        </w:rPr>
      </w:pPr>
      <w:r w:rsidRPr="00452BD8">
        <w:rPr>
          <w:rFonts w:ascii="Aptos" w:eastAsia="Times New Roman" w:hAnsi="Aptos" w:cs="Times New Roman"/>
          <w:i/>
          <w:color w:val="000000" w:themeColor="text1"/>
          <w:sz w:val="24"/>
          <w:szCs w:val="24"/>
          <w:lang w:val="en-US"/>
        </w:rPr>
        <w:t>Favorittemner</w:t>
      </w:r>
      <w:r w:rsidR="00143AC5" w:rsidRPr="00452BD8">
        <w:rPr>
          <w:rFonts w:ascii="Aptos" w:eastAsia="Times New Roman" w:hAnsi="Aptos" w:cs="Times New Roman"/>
          <w:i/>
          <w:color w:val="000000" w:themeColor="text1"/>
          <w:sz w:val="24"/>
          <w:szCs w:val="24"/>
          <w:lang w:val="en-US"/>
        </w:rPr>
        <w:t>:</w:t>
      </w:r>
      <w:r w:rsidRPr="00452BD8">
        <w:rPr>
          <w:rFonts w:ascii="Aptos" w:eastAsia="Times New Roman" w:hAnsi="Aptos" w:cs="Times New Roman"/>
          <w:color w:val="000000" w:themeColor="text1"/>
          <w:sz w:val="24"/>
          <w:szCs w:val="24"/>
          <w:lang w:val="en-US"/>
        </w:rPr>
        <w:t xml:space="preserve"> IN1010 og IN324</w:t>
      </w:r>
      <w:r w:rsidR="00143AC5" w:rsidRPr="00452BD8">
        <w:rPr>
          <w:rFonts w:ascii="Aptos" w:eastAsia="Times New Roman" w:hAnsi="Aptos" w:cs="Times New Roman"/>
          <w:color w:val="000000" w:themeColor="text1"/>
          <w:sz w:val="24"/>
          <w:szCs w:val="24"/>
          <w:lang w:val="en-US"/>
        </w:rPr>
        <w:t xml:space="preserve">0 </w:t>
      </w:r>
    </w:p>
    <w:p w14:paraId="3F7DBFCC" w14:textId="30CA9BC3" w:rsidR="0015177A" w:rsidRPr="00452BD8" w:rsidRDefault="0015177A" w:rsidP="0015177A">
      <w:pPr>
        <w:spacing w:line="360" w:lineRule="auto"/>
        <w:ind w:right="-20"/>
        <w:rPr>
          <w:rFonts w:ascii="Aptos" w:eastAsia="Times New Roman" w:hAnsi="Aptos" w:cs="Times New Roman"/>
          <w:b/>
          <w:color w:val="000000" w:themeColor="text1"/>
          <w:sz w:val="24"/>
          <w:szCs w:val="24"/>
          <w:lang w:val="en-US"/>
        </w:rPr>
      </w:pPr>
      <w:r w:rsidRPr="00452BD8">
        <w:rPr>
          <w:rFonts w:ascii="Aptos" w:eastAsia="Times New Roman" w:hAnsi="Aptos" w:cs="Times New Roman"/>
          <w:b/>
          <w:color w:val="000000" w:themeColor="text1"/>
          <w:sz w:val="24"/>
          <w:szCs w:val="24"/>
          <w:lang w:val="en-US"/>
        </w:rPr>
        <w:t>Adrian Lund</w:t>
      </w:r>
    </w:p>
    <w:p w14:paraId="5633BE3D" w14:textId="0B8976F7" w:rsidR="0015177A" w:rsidRPr="00452BD8" w:rsidRDefault="00F27B34"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Adrian</w:t>
      </w:r>
      <w:r w:rsidR="0015177A" w:rsidRPr="00452BD8">
        <w:rPr>
          <w:rFonts w:ascii="Aptos" w:eastAsia="Times New Roman" w:hAnsi="Aptos" w:cs="Times New Roman"/>
          <w:color w:val="000000" w:themeColor="text1"/>
          <w:sz w:val="24"/>
          <w:szCs w:val="24"/>
        </w:rPr>
        <w:t xml:space="preserve"> studerer programmering og </w:t>
      </w:r>
      <w:r w:rsidRPr="00452BD8">
        <w:rPr>
          <w:rFonts w:ascii="Aptos" w:eastAsia="Times New Roman" w:hAnsi="Aptos" w:cs="Times New Roman"/>
          <w:color w:val="000000" w:themeColor="text1"/>
          <w:sz w:val="24"/>
          <w:szCs w:val="24"/>
        </w:rPr>
        <w:t>systemarkitektur</w:t>
      </w:r>
      <w:r w:rsidR="0015177A" w:rsidRPr="00452BD8">
        <w:rPr>
          <w:rFonts w:ascii="Aptos" w:eastAsia="Times New Roman" w:hAnsi="Aptos" w:cs="Times New Roman"/>
          <w:color w:val="000000" w:themeColor="text1"/>
          <w:sz w:val="24"/>
          <w:szCs w:val="24"/>
        </w:rPr>
        <w:t xml:space="preserve"> og </w:t>
      </w:r>
      <w:r w:rsidR="00143AC5" w:rsidRPr="00452BD8">
        <w:rPr>
          <w:rFonts w:ascii="Aptos" w:eastAsia="Times New Roman" w:hAnsi="Aptos" w:cs="Times New Roman"/>
          <w:color w:val="000000" w:themeColor="text1"/>
          <w:sz w:val="24"/>
          <w:szCs w:val="24"/>
        </w:rPr>
        <w:t xml:space="preserve">er aktiv i OSI-roing. </w:t>
      </w:r>
      <w:r w:rsidR="0015177A" w:rsidRPr="00452BD8">
        <w:rPr>
          <w:rFonts w:ascii="Aptos" w:eastAsia="Times New Roman" w:hAnsi="Aptos" w:cs="Times New Roman"/>
          <w:i/>
          <w:color w:val="000000" w:themeColor="text1"/>
          <w:sz w:val="24"/>
          <w:szCs w:val="24"/>
        </w:rPr>
        <w:t>Favoritt</w:t>
      </w:r>
      <w:r w:rsidR="00532097" w:rsidRPr="00452BD8">
        <w:rPr>
          <w:rFonts w:ascii="Aptos" w:eastAsia="Times New Roman" w:hAnsi="Aptos" w:cs="Times New Roman"/>
          <w:i/>
          <w:color w:val="000000" w:themeColor="text1"/>
          <w:sz w:val="24"/>
          <w:szCs w:val="24"/>
        </w:rPr>
        <w:t>emner</w:t>
      </w:r>
      <w:r w:rsidR="00143AC5" w:rsidRPr="00452BD8">
        <w:rPr>
          <w:rFonts w:ascii="Aptos" w:eastAsia="Times New Roman" w:hAnsi="Aptos" w:cs="Times New Roman"/>
          <w:i/>
          <w:color w:val="000000" w:themeColor="text1"/>
          <w:sz w:val="24"/>
          <w:szCs w:val="24"/>
        </w:rPr>
        <w:t>:</w:t>
      </w:r>
      <w:r w:rsidR="00143AC5" w:rsidRPr="00452BD8">
        <w:rPr>
          <w:rFonts w:ascii="Aptos" w:eastAsia="Times New Roman" w:hAnsi="Aptos" w:cs="Times New Roman"/>
          <w:color w:val="000000" w:themeColor="text1"/>
          <w:sz w:val="24"/>
          <w:szCs w:val="24"/>
        </w:rPr>
        <w:t xml:space="preserve"> </w:t>
      </w:r>
      <w:r w:rsidR="0015177A" w:rsidRPr="00452BD8">
        <w:rPr>
          <w:rFonts w:ascii="Aptos" w:eastAsia="Times New Roman" w:hAnsi="Aptos" w:cs="Times New Roman"/>
          <w:color w:val="000000" w:themeColor="text1"/>
          <w:sz w:val="24"/>
          <w:szCs w:val="24"/>
        </w:rPr>
        <w:t xml:space="preserve">IN1010 </w:t>
      </w:r>
      <w:r w:rsidR="00532097" w:rsidRPr="00452BD8">
        <w:rPr>
          <w:rFonts w:ascii="Aptos" w:eastAsia="Times New Roman" w:hAnsi="Aptos" w:cs="Times New Roman"/>
          <w:color w:val="000000" w:themeColor="text1"/>
          <w:sz w:val="24"/>
          <w:szCs w:val="24"/>
        </w:rPr>
        <w:t xml:space="preserve">og IN2010. </w:t>
      </w:r>
    </w:p>
    <w:p w14:paraId="1A160ECB" w14:textId="664A87F2" w:rsidR="0015177A" w:rsidRPr="00452BD8" w:rsidRDefault="0015177A" w:rsidP="0015177A">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Moueed Ali </w:t>
      </w:r>
    </w:p>
    <w:p w14:paraId="4CF32F35" w14:textId="502671C0" w:rsidR="00143AC5" w:rsidRPr="00452BD8" w:rsidRDefault="003B7D2C"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Moueed </w:t>
      </w:r>
      <w:r w:rsidR="00412260" w:rsidRPr="00452BD8">
        <w:rPr>
          <w:rFonts w:ascii="Aptos" w:eastAsia="Times New Roman" w:hAnsi="Aptos" w:cs="Times New Roman"/>
          <w:color w:val="000000" w:themeColor="text1"/>
          <w:sz w:val="24"/>
          <w:szCs w:val="24"/>
        </w:rPr>
        <w:t xml:space="preserve">studerer </w:t>
      </w:r>
      <w:r w:rsidRPr="00452BD8">
        <w:rPr>
          <w:rFonts w:ascii="Aptos" w:eastAsia="Times New Roman" w:hAnsi="Aptos" w:cs="Times New Roman"/>
          <w:color w:val="000000" w:themeColor="text1"/>
          <w:sz w:val="24"/>
          <w:szCs w:val="24"/>
        </w:rPr>
        <w:t>programmering og systemarkitektur</w:t>
      </w:r>
      <w:r w:rsidR="00CF6B84" w:rsidRPr="00452BD8">
        <w:rPr>
          <w:rFonts w:ascii="Aptos" w:eastAsia="Times New Roman" w:hAnsi="Aptos" w:cs="Times New Roman"/>
          <w:color w:val="000000" w:themeColor="text1"/>
          <w:sz w:val="24"/>
          <w:szCs w:val="24"/>
        </w:rPr>
        <w:t xml:space="preserve"> og er glad i </w:t>
      </w:r>
      <w:r w:rsidR="002572B8" w:rsidRPr="00452BD8">
        <w:rPr>
          <w:rFonts w:ascii="Aptos" w:eastAsia="Times New Roman" w:hAnsi="Aptos" w:cs="Times New Roman"/>
          <w:color w:val="000000" w:themeColor="text1"/>
          <w:sz w:val="24"/>
          <w:szCs w:val="24"/>
        </w:rPr>
        <w:t>fotball</w:t>
      </w:r>
      <w:r w:rsidRPr="00452BD8">
        <w:rPr>
          <w:rFonts w:ascii="Aptos" w:eastAsia="Times New Roman" w:hAnsi="Aptos" w:cs="Times New Roman"/>
          <w:color w:val="000000" w:themeColor="text1"/>
          <w:sz w:val="24"/>
          <w:szCs w:val="24"/>
        </w:rPr>
        <w:t xml:space="preserve">. </w:t>
      </w:r>
    </w:p>
    <w:p w14:paraId="15AD4122" w14:textId="1ED5EEFE" w:rsidR="0015177A" w:rsidRPr="00452BD8" w:rsidRDefault="0015177A" w:rsidP="00E26D94">
      <w:pPr>
        <w:spacing w:line="360" w:lineRule="auto"/>
        <w:ind w:right="-20"/>
        <w:rPr>
          <w:rFonts w:ascii="Aptos" w:eastAsia="Times New Roman" w:hAnsi="Aptos" w:cs="Times New Roman"/>
          <w:color w:val="000000" w:themeColor="text1"/>
          <w:sz w:val="24"/>
          <w:szCs w:val="24"/>
          <w:lang w:val="en-US"/>
        </w:rPr>
      </w:pPr>
      <w:r w:rsidRPr="00452BD8">
        <w:rPr>
          <w:rFonts w:ascii="Aptos" w:eastAsia="Times New Roman" w:hAnsi="Aptos" w:cs="Times New Roman"/>
          <w:i/>
          <w:color w:val="000000" w:themeColor="text1"/>
          <w:sz w:val="24"/>
          <w:szCs w:val="24"/>
          <w:lang w:val="en-US"/>
        </w:rPr>
        <w:t>Favoritt</w:t>
      </w:r>
      <w:r w:rsidR="00143AC5" w:rsidRPr="00452BD8">
        <w:rPr>
          <w:rFonts w:ascii="Aptos" w:eastAsia="Times New Roman" w:hAnsi="Aptos" w:cs="Times New Roman"/>
          <w:i/>
          <w:color w:val="000000" w:themeColor="text1"/>
          <w:sz w:val="24"/>
          <w:szCs w:val="24"/>
          <w:lang w:val="en-US"/>
        </w:rPr>
        <w:t>emner:</w:t>
      </w:r>
      <w:r w:rsidR="00143AC5" w:rsidRPr="00452BD8">
        <w:rPr>
          <w:rFonts w:ascii="Aptos" w:eastAsia="Times New Roman" w:hAnsi="Aptos" w:cs="Times New Roman"/>
          <w:color w:val="000000" w:themeColor="text1"/>
          <w:sz w:val="24"/>
          <w:szCs w:val="24"/>
          <w:lang w:val="en-US"/>
        </w:rPr>
        <w:t xml:space="preserve"> IN2010 og IN2090. </w:t>
      </w:r>
    </w:p>
    <w:p w14:paraId="32A86CCD" w14:textId="17C272DC" w:rsidR="0015177A" w:rsidRPr="00452BD8" w:rsidRDefault="0015177A" w:rsidP="0015177A">
      <w:pPr>
        <w:spacing w:line="360" w:lineRule="auto"/>
        <w:ind w:right="-20"/>
        <w:rPr>
          <w:rFonts w:ascii="Aptos" w:eastAsia="Times New Roman" w:hAnsi="Aptos" w:cs="Times New Roman"/>
          <w:b/>
          <w:color w:val="000000" w:themeColor="text1"/>
          <w:sz w:val="24"/>
          <w:szCs w:val="24"/>
          <w:lang w:val="en-US"/>
        </w:rPr>
      </w:pPr>
      <w:r w:rsidRPr="00452BD8">
        <w:rPr>
          <w:rFonts w:ascii="Aptos" w:eastAsia="Times New Roman" w:hAnsi="Aptos" w:cs="Times New Roman"/>
          <w:b/>
          <w:color w:val="000000" w:themeColor="text1"/>
          <w:sz w:val="24"/>
          <w:szCs w:val="24"/>
          <w:lang w:val="en-US"/>
        </w:rPr>
        <w:t>Warsame Abdi</w:t>
      </w:r>
    </w:p>
    <w:p w14:paraId="4E3AED20" w14:textId="1D637485" w:rsidR="006138FD" w:rsidRPr="00452BD8" w:rsidRDefault="003B7D2C"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Warsame</w:t>
      </w:r>
      <w:r w:rsidR="00430C52" w:rsidRPr="00452BD8">
        <w:rPr>
          <w:rFonts w:ascii="Aptos" w:eastAsia="Times New Roman" w:hAnsi="Aptos" w:cs="Times New Roman"/>
          <w:color w:val="000000" w:themeColor="text1"/>
          <w:sz w:val="24"/>
          <w:szCs w:val="24"/>
        </w:rPr>
        <w:t xml:space="preserve"> gjennomfører</w:t>
      </w:r>
      <w:r w:rsidR="0015177A" w:rsidRPr="00452BD8">
        <w:rPr>
          <w:rFonts w:ascii="Aptos" w:eastAsia="Times New Roman" w:hAnsi="Aptos" w:cs="Times New Roman"/>
          <w:color w:val="000000" w:themeColor="text1"/>
          <w:sz w:val="24"/>
          <w:szCs w:val="24"/>
        </w:rPr>
        <w:t xml:space="preserve"> en fritt sammensatt grad med fordypning i informatikk</w:t>
      </w:r>
      <w:r w:rsidR="00CF6B84" w:rsidRPr="00452BD8">
        <w:rPr>
          <w:rFonts w:ascii="Aptos" w:eastAsia="Times New Roman" w:hAnsi="Aptos" w:cs="Times New Roman"/>
          <w:color w:val="000000" w:themeColor="text1"/>
          <w:sz w:val="24"/>
          <w:szCs w:val="24"/>
        </w:rPr>
        <w:t xml:space="preserve"> og er interessert</w:t>
      </w:r>
      <w:r w:rsidR="002C76AB" w:rsidRPr="00452BD8">
        <w:rPr>
          <w:rFonts w:ascii="Aptos" w:eastAsia="Times New Roman" w:hAnsi="Aptos" w:cs="Times New Roman"/>
          <w:color w:val="000000" w:themeColor="text1"/>
          <w:sz w:val="24"/>
          <w:szCs w:val="24"/>
        </w:rPr>
        <w:t xml:space="preserve"> </w:t>
      </w:r>
      <w:r w:rsidR="00FC0824" w:rsidRPr="00452BD8">
        <w:rPr>
          <w:rFonts w:ascii="Aptos" w:eastAsia="Times New Roman" w:hAnsi="Aptos" w:cs="Times New Roman"/>
          <w:color w:val="000000" w:themeColor="text1"/>
          <w:sz w:val="24"/>
          <w:szCs w:val="24"/>
        </w:rPr>
        <w:t xml:space="preserve">i </w:t>
      </w:r>
      <w:r w:rsidR="002C76AB" w:rsidRPr="00452BD8">
        <w:rPr>
          <w:rFonts w:ascii="Aptos" w:eastAsia="Times New Roman" w:hAnsi="Aptos" w:cs="Times New Roman"/>
          <w:color w:val="000000" w:themeColor="text1"/>
          <w:sz w:val="24"/>
          <w:szCs w:val="24"/>
        </w:rPr>
        <w:t xml:space="preserve">teknologi og F1.  </w:t>
      </w:r>
    </w:p>
    <w:p w14:paraId="0262B7D6" w14:textId="635F010F" w:rsidR="0015177A" w:rsidRPr="00452BD8" w:rsidRDefault="0015177A" w:rsidP="00E26D94">
      <w:pPr>
        <w:spacing w:line="360" w:lineRule="auto"/>
        <w:ind w:right="-20"/>
        <w:rPr>
          <w:rFonts w:ascii="Aptos" w:eastAsia="Times New Roman" w:hAnsi="Aptos" w:cs="Times New Roman"/>
          <w:color w:val="000000" w:themeColor="text1"/>
          <w:sz w:val="24"/>
          <w:szCs w:val="24"/>
          <w:lang w:val="en-US"/>
        </w:rPr>
      </w:pPr>
      <w:r w:rsidRPr="00452BD8">
        <w:rPr>
          <w:rFonts w:ascii="Aptos" w:eastAsia="Times New Roman" w:hAnsi="Aptos" w:cs="Times New Roman"/>
          <w:i/>
          <w:color w:val="000000" w:themeColor="text1"/>
          <w:sz w:val="24"/>
          <w:szCs w:val="24"/>
          <w:lang w:val="en-US"/>
        </w:rPr>
        <w:t>Favorittemn</w:t>
      </w:r>
      <w:r w:rsidR="00143AC5" w:rsidRPr="00452BD8">
        <w:rPr>
          <w:rFonts w:ascii="Aptos" w:eastAsia="Times New Roman" w:hAnsi="Aptos" w:cs="Times New Roman"/>
          <w:i/>
          <w:color w:val="000000" w:themeColor="text1"/>
          <w:sz w:val="24"/>
          <w:szCs w:val="24"/>
          <w:lang w:val="en-US"/>
        </w:rPr>
        <w:t>er:</w:t>
      </w:r>
      <w:r w:rsidR="00143AC5" w:rsidRPr="00452BD8">
        <w:rPr>
          <w:rFonts w:ascii="Aptos" w:eastAsia="Times New Roman" w:hAnsi="Aptos" w:cs="Times New Roman"/>
          <w:color w:val="000000" w:themeColor="text1"/>
          <w:sz w:val="24"/>
          <w:szCs w:val="24"/>
          <w:lang w:val="en-US"/>
        </w:rPr>
        <w:t xml:space="preserve"> </w:t>
      </w:r>
      <w:r w:rsidRPr="00452BD8">
        <w:rPr>
          <w:rFonts w:ascii="Aptos" w:eastAsia="Times New Roman" w:hAnsi="Aptos" w:cs="Times New Roman"/>
          <w:color w:val="000000" w:themeColor="text1"/>
          <w:sz w:val="24"/>
          <w:szCs w:val="24"/>
          <w:lang w:val="en-US"/>
        </w:rPr>
        <w:t>IN2010 og IN3110</w:t>
      </w:r>
      <w:r w:rsidR="00143AC5" w:rsidRPr="00452BD8">
        <w:rPr>
          <w:rFonts w:ascii="Aptos" w:eastAsia="Times New Roman" w:hAnsi="Aptos" w:cs="Times New Roman"/>
          <w:color w:val="000000" w:themeColor="text1"/>
          <w:sz w:val="24"/>
          <w:szCs w:val="24"/>
          <w:lang w:val="en-US"/>
        </w:rPr>
        <w:t>.</w:t>
      </w:r>
      <w:r w:rsidRPr="00452BD8">
        <w:rPr>
          <w:rFonts w:ascii="Aptos" w:eastAsia="Times New Roman" w:hAnsi="Aptos" w:cs="Times New Roman"/>
          <w:color w:val="000000" w:themeColor="text1"/>
          <w:sz w:val="24"/>
          <w:szCs w:val="24"/>
          <w:lang w:val="en-US"/>
        </w:rPr>
        <w:t xml:space="preserve"> </w:t>
      </w:r>
    </w:p>
    <w:p w14:paraId="20334B89" w14:textId="626B4F02" w:rsidR="0015177A" w:rsidRPr="00452BD8" w:rsidRDefault="0015177A" w:rsidP="0015177A">
      <w:pPr>
        <w:spacing w:line="360" w:lineRule="auto"/>
        <w:ind w:right="-20"/>
        <w:rPr>
          <w:rFonts w:ascii="Aptos" w:eastAsia="Times New Roman" w:hAnsi="Aptos" w:cs="Times New Roman"/>
          <w:b/>
          <w:color w:val="000000" w:themeColor="text1"/>
          <w:sz w:val="24"/>
          <w:szCs w:val="24"/>
          <w:lang w:val="en-US"/>
        </w:rPr>
      </w:pPr>
      <w:r w:rsidRPr="00452BD8">
        <w:rPr>
          <w:rFonts w:ascii="Aptos" w:eastAsia="Times New Roman" w:hAnsi="Aptos" w:cs="Times New Roman"/>
          <w:b/>
          <w:color w:val="000000" w:themeColor="text1"/>
          <w:sz w:val="24"/>
          <w:szCs w:val="24"/>
          <w:lang w:val="en-US"/>
        </w:rPr>
        <w:t xml:space="preserve">Adrian Gamst </w:t>
      </w:r>
    </w:p>
    <w:p w14:paraId="6AE5827D" w14:textId="7BC901F6" w:rsidR="0015177A" w:rsidRPr="00452BD8" w:rsidRDefault="00430C52"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Adrian</w:t>
      </w:r>
      <w:r w:rsidR="0015177A" w:rsidRPr="00452BD8">
        <w:rPr>
          <w:rFonts w:ascii="Aptos" w:eastAsia="Times New Roman" w:hAnsi="Aptos" w:cs="Times New Roman"/>
          <w:color w:val="000000" w:themeColor="text1"/>
          <w:sz w:val="24"/>
          <w:szCs w:val="24"/>
        </w:rPr>
        <w:t xml:space="preserve"> studerer </w:t>
      </w:r>
      <w:r w:rsidRPr="00452BD8">
        <w:rPr>
          <w:rFonts w:ascii="Aptos" w:eastAsia="Times New Roman" w:hAnsi="Aptos" w:cs="Times New Roman"/>
          <w:color w:val="000000" w:themeColor="text1"/>
          <w:sz w:val="24"/>
          <w:szCs w:val="24"/>
        </w:rPr>
        <w:t>programmering og systemarkitektur</w:t>
      </w:r>
      <w:r w:rsidR="006138FD" w:rsidRPr="00452BD8">
        <w:rPr>
          <w:rFonts w:ascii="Aptos" w:eastAsia="Times New Roman" w:hAnsi="Aptos" w:cs="Times New Roman"/>
          <w:color w:val="000000" w:themeColor="text1"/>
          <w:sz w:val="24"/>
          <w:szCs w:val="24"/>
        </w:rPr>
        <w:t xml:space="preserve"> og er glad i</w:t>
      </w:r>
      <w:r w:rsidR="0015177A" w:rsidRPr="00452BD8">
        <w:rPr>
          <w:rFonts w:ascii="Aptos" w:eastAsia="Times New Roman" w:hAnsi="Aptos" w:cs="Times New Roman"/>
          <w:color w:val="000000" w:themeColor="text1"/>
          <w:sz w:val="24"/>
          <w:szCs w:val="24"/>
        </w:rPr>
        <w:t xml:space="preserve"> datamaskiner og spill, og liker det visuelle innen informatikk. </w:t>
      </w:r>
    </w:p>
    <w:p w14:paraId="0498A697" w14:textId="325FCEE5" w:rsidR="00143AC5" w:rsidRPr="00452BD8" w:rsidRDefault="00143AC5" w:rsidP="00E26D94">
      <w:pPr>
        <w:spacing w:line="360" w:lineRule="auto"/>
        <w:ind w:right="-20"/>
        <w:rPr>
          <w:rFonts w:ascii="Aptos" w:eastAsia="Times New Roman" w:hAnsi="Aptos" w:cs="Times New Roman"/>
          <w:color w:val="000000" w:themeColor="text1"/>
          <w:sz w:val="24"/>
          <w:szCs w:val="24"/>
          <w:lang w:val="en-US"/>
        </w:rPr>
      </w:pPr>
      <w:r w:rsidRPr="00452BD8">
        <w:rPr>
          <w:rFonts w:ascii="Aptos" w:eastAsia="Times New Roman" w:hAnsi="Aptos" w:cs="Times New Roman"/>
          <w:i/>
          <w:color w:val="000000" w:themeColor="text1"/>
          <w:sz w:val="24"/>
          <w:szCs w:val="24"/>
          <w:lang w:val="en-US"/>
        </w:rPr>
        <w:t>Favorittemner:</w:t>
      </w:r>
      <w:r w:rsidRPr="00452BD8">
        <w:rPr>
          <w:rFonts w:ascii="Aptos" w:eastAsia="Times New Roman" w:hAnsi="Aptos" w:cs="Times New Roman"/>
          <w:color w:val="000000" w:themeColor="text1"/>
          <w:sz w:val="24"/>
          <w:szCs w:val="24"/>
          <w:lang w:val="en-US"/>
        </w:rPr>
        <w:t xml:space="preserve"> IN2090 og IN2010.</w:t>
      </w:r>
    </w:p>
    <w:p w14:paraId="01CBDD57" w14:textId="77012EE5" w:rsidR="0015177A" w:rsidRPr="00452BD8" w:rsidRDefault="004E60C9" w:rsidP="0015177A">
      <w:pPr>
        <w:spacing w:line="360" w:lineRule="auto"/>
        <w:ind w:right="-20"/>
        <w:rPr>
          <w:rFonts w:ascii="Aptos" w:eastAsia="Times New Roman" w:hAnsi="Aptos" w:cs="Times New Roman"/>
          <w:b/>
          <w:color w:val="000000" w:themeColor="text1"/>
          <w:sz w:val="24"/>
          <w:szCs w:val="24"/>
          <w:lang w:val="en-US"/>
        </w:rPr>
      </w:pPr>
      <w:r w:rsidRPr="00452BD8">
        <w:rPr>
          <w:rFonts w:ascii="Aptos" w:eastAsia="Times New Roman" w:hAnsi="Aptos" w:cs="Times New Roman"/>
          <w:b/>
          <w:color w:val="000000" w:themeColor="text1"/>
          <w:sz w:val="24"/>
          <w:szCs w:val="24"/>
          <w:lang w:val="en-US"/>
        </w:rPr>
        <w:t>Przemyslaw Mroz</w:t>
      </w:r>
    </w:p>
    <w:p w14:paraId="04F703B0" w14:textId="37787BDE" w:rsidR="0015177A" w:rsidRPr="00452BD8" w:rsidRDefault="00430C52" w:rsidP="00E26D94">
      <w:pPr>
        <w:spacing w:line="360" w:lineRule="auto"/>
        <w:ind w:right="-20"/>
        <w:rPr>
          <w:rFonts w:ascii="Aptos" w:eastAsia="Times New Roman" w:hAnsi="Aptos" w:cs="Times New Roman"/>
          <w:color w:val="000000" w:themeColor="text1"/>
          <w:sz w:val="24"/>
          <w:szCs w:val="24"/>
        </w:rPr>
      </w:pPr>
      <w:proofErr w:type="spellStart"/>
      <w:r w:rsidRPr="00452BD8">
        <w:rPr>
          <w:rFonts w:ascii="Aptos" w:eastAsia="Times New Roman" w:hAnsi="Aptos" w:cs="Times New Roman"/>
          <w:color w:val="000000" w:themeColor="text1"/>
          <w:sz w:val="24"/>
          <w:szCs w:val="24"/>
        </w:rPr>
        <w:t>Przemyslaw</w:t>
      </w:r>
      <w:proofErr w:type="spellEnd"/>
      <w:r w:rsidRPr="00452BD8">
        <w:rPr>
          <w:rFonts w:ascii="Aptos" w:eastAsia="Times New Roman" w:hAnsi="Aptos" w:cs="Times New Roman"/>
          <w:color w:val="000000" w:themeColor="text1"/>
          <w:sz w:val="24"/>
          <w:szCs w:val="24"/>
        </w:rPr>
        <w:t xml:space="preserve"> </w:t>
      </w:r>
      <w:r w:rsidR="00412260" w:rsidRPr="00452BD8">
        <w:rPr>
          <w:rFonts w:ascii="Aptos" w:eastAsia="Times New Roman" w:hAnsi="Aptos" w:cs="Times New Roman"/>
          <w:color w:val="000000" w:themeColor="text1"/>
          <w:sz w:val="24"/>
          <w:szCs w:val="24"/>
        </w:rPr>
        <w:t xml:space="preserve">studerer </w:t>
      </w:r>
      <w:r w:rsidRPr="00452BD8">
        <w:rPr>
          <w:rFonts w:ascii="Aptos" w:eastAsia="Times New Roman" w:hAnsi="Aptos" w:cs="Times New Roman"/>
          <w:color w:val="000000" w:themeColor="text1"/>
          <w:sz w:val="24"/>
          <w:szCs w:val="24"/>
        </w:rPr>
        <w:t>programmering og systemarkitektur</w:t>
      </w:r>
      <w:r w:rsidR="006138FD" w:rsidRPr="00452BD8">
        <w:rPr>
          <w:rFonts w:ascii="Aptos" w:eastAsia="Times New Roman" w:hAnsi="Aptos" w:cs="Times New Roman"/>
          <w:color w:val="000000" w:themeColor="text1"/>
          <w:sz w:val="24"/>
          <w:szCs w:val="24"/>
        </w:rPr>
        <w:t xml:space="preserve"> og er glad</w:t>
      </w:r>
      <w:r w:rsidR="003F5DC9" w:rsidRPr="00452BD8">
        <w:rPr>
          <w:rFonts w:ascii="Aptos" w:eastAsia="Times New Roman" w:hAnsi="Aptos" w:cs="Times New Roman"/>
          <w:color w:val="000000" w:themeColor="text1"/>
          <w:sz w:val="24"/>
          <w:szCs w:val="24"/>
        </w:rPr>
        <w:t xml:space="preserve"> </w:t>
      </w:r>
      <w:r w:rsidR="00701E35" w:rsidRPr="00452BD8">
        <w:rPr>
          <w:rFonts w:ascii="Aptos" w:eastAsia="Times New Roman" w:hAnsi="Aptos" w:cs="Times New Roman"/>
          <w:color w:val="000000" w:themeColor="text1"/>
          <w:sz w:val="24"/>
          <w:szCs w:val="24"/>
        </w:rPr>
        <w:t>i</w:t>
      </w:r>
      <w:r w:rsidR="003F5DC9" w:rsidRPr="00452BD8">
        <w:rPr>
          <w:rFonts w:ascii="Aptos" w:eastAsia="Times New Roman" w:hAnsi="Aptos" w:cs="Times New Roman"/>
          <w:color w:val="000000" w:themeColor="text1"/>
          <w:sz w:val="24"/>
          <w:szCs w:val="24"/>
        </w:rPr>
        <w:t xml:space="preserve"> trening</w:t>
      </w:r>
      <w:r w:rsidR="00676BA9" w:rsidRPr="00452BD8">
        <w:rPr>
          <w:rFonts w:ascii="Aptos" w:eastAsia="Times New Roman" w:hAnsi="Aptos" w:cs="Times New Roman"/>
          <w:color w:val="000000" w:themeColor="text1"/>
          <w:sz w:val="24"/>
          <w:szCs w:val="24"/>
        </w:rPr>
        <w:t>, teknologi</w:t>
      </w:r>
      <w:r w:rsidR="003F5DC9" w:rsidRPr="00452BD8">
        <w:rPr>
          <w:rFonts w:ascii="Aptos" w:eastAsia="Times New Roman" w:hAnsi="Aptos" w:cs="Times New Roman"/>
          <w:color w:val="000000" w:themeColor="text1"/>
          <w:sz w:val="24"/>
          <w:szCs w:val="24"/>
        </w:rPr>
        <w:t xml:space="preserve"> og</w:t>
      </w:r>
      <w:r w:rsidR="006962D3" w:rsidRPr="00452BD8">
        <w:rPr>
          <w:rFonts w:ascii="Aptos" w:eastAsia="Times New Roman" w:hAnsi="Aptos" w:cs="Times New Roman"/>
          <w:color w:val="000000" w:themeColor="text1"/>
          <w:sz w:val="24"/>
          <w:szCs w:val="24"/>
        </w:rPr>
        <w:t xml:space="preserve"> spill</w:t>
      </w:r>
      <w:r w:rsidR="004C7917" w:rsidRPr="00452BD8">
        <w:rPr>
          <w:rFonts w:ascii="Aptos" w:eastAsia="Times New Roman" w:hAnsi="Aptos" w:cs="Times New Roman"/>
          <w:color w:val="000000" w:themeColor="text1"/>
          <w:sz w:val="24"/>
          <w:szCs w:val="24"/>
        </w:rPr>
        <w:t>.</w:t>
      </w:r>
    </w:p>
    <w:p w14:paraId="0E3A8783" w14:textId="3D2C6C19" w:rsidR="000108E4" w:rsidRPr="00452BD8" w:rsidRDefault="00143AC5"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i/>
          <w:color w:val="000000" w:themeColor="text1"/>
          <w:sz w:val="24"/>
          <w:szCs w:val="24"/>
        </w:rPr>
        <w:t>Favorittemner:</w:t>
      </w:r>
      <w:r w:rsidRPr="00452BD8">
        <w:rPr>
          <w:rFonts w:ascii="Aptos" w:eastAsia="Times New Roman" w:hAnsi="Aptos" w:cs="Times New Roman"/>
          <w:color w:val="000000" w:themeColor="text1"/>
          <w:sz w:val="24"/>
          <w:szCs w:val="24"/>
        </w:rPr>
        <w:t xml:space="preserve"> IN1010 og IN2090</w:t>
      </w:r>
    </w:p>
    <w:p w14:paraId="369178F9" w14:textId="03C1D178" w:rsidR="0065216F" w:rsidRPr="00452BD8" w:rsidRDefault="0065216F" w:rsidP="00861828">
      <w:pPr>
        <w:spacing w:line="360" w:lineRule="auto"/>
        <w:ind w:right="-20"/>
        <w:rPr>
          <w:rFonts w:ascii="Aptos" w:eastAsia="Times New Roman" w:hAnsi="Aptos" w:cs="Times New Roman"/>
          <w:color w:val="000000" w:themeColor="text1"/>
          <w:sz w:val="24"/>
          <w:szCs w:val="24"/>
        </w:rPr>
      </w:pPr>
    </w:p>
    <w:p w14:paraId="7256F548" w14:textId="77777777" w:rsidR="007F309B" w:rsidRPr="00452BD8" w:rsidRDefault="007F309B" w:rsidP="00F22E76">
      <w:pPr>
        <w:spacing w:line="360" w:lineRule="auto"/>
        <w:ind w:right="-20"/>
        <w:jc w:val="right"/>
        <w:rPr>
          <w:rFonts w:ascii="Aptos" w:eastAsia="Times New Roman" w:hAnsi="Aptos" w:cs="Times New Roman"/>
          <w:color w:val="000000" w:themeColor="text1"/>
          <w:sz w:val="24"/>
          <w:szCs w:val="24"/>
        </w:rPr>
      </w:pPr>
    </w:p>
    <w:p w14:paraId="39750710" w14:textId="2B788241" w:rsidR="009E68DE" w:rsidRPr="00452BD8" w:rsidRDefault="007A2496" w:rsidP="00861828">
      <w:pPr>
        <w:pStyle w:val="Listeavsnitt"/>
        <w:numPr>
          <w:ilvl w:val="0"/>
          <w:numId w:val="9"/>
        </w:numPr>
        <w:spacing w:line="360" w:lineRule="auto"/>
        <w:ind w:right="-20"/>
        <w:rPr>
          <w:rFonts w:ascii="Aptos" w:eastAsia="Times New Roman" w:hAnsi="Aptos" w:cs="Times New Roman"/>
          <w:b/>
          <w:color w:val="000000" w:themeColor="text1"/>
          <w:sz w:val="36"/>
          <w:szCs w:val="36"/>
        </w:rPr>
      </w:pPr>
      <w:r w:rsidRPr="00452BD8">
        <w:rPr>
          <w:rFonts w:ascii="Aptos" w:eastAsia="Times New Roman" w:hAnsi="Aptos" w:cs="Times New Roman"/>
          <w:b/>
          <w:color w:val="000000" w:themeColor="text1"/>
          <w:sz w:val="36"/>
          <w:szCs w:val="36"/>
        </w:rPr>
        <w:lastRenderedPageBreak/>
        <w:t>Brukerdokumentasjon</w:t>
      </w:r>
    </w:p>
    <w:p w14:paraId="1B77B30F" w14:textId="4DF25FC7" w:rsidR="00AD7494" w:rsidRPr="00452BD8" w:rsidRDefault="009E68DE"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2.</w:t>
      </w:r>
      <w:r w:rsidR="0065216F" w:rsidRPr="00452BD8">
        <w:rPr>
          <w:rFonts w:ascii="Aptos" w:eastAsia="Times New Roman" w:hAnsi="Aptos" w:cs="Times New Roman"/>
          <w:b/>
          <w:color w:val="000000" w:themeColor="text1"/>
          <w:sz w:val="24"/>
          <w:szCs w:val="24"/>
        </w:rPr>
        <w:t>1</w:t>
      </w:r>
      <w:r w:rsidRPr="00452BD8">
        <w:rPr>
          <w:rFonts w:ascii="Aptos" w:eastAsia="Times New Roman" w:hAnsi="Aptos" w:cs="Times New Roman"/>
          <w:b/>
          <w:color w:val="000000" w:themeColor="text1"/>
          <w:sz w:val="24"/>
          <w:szCs w:val="24"/>
        </w:rPr>
        <w:t xml:space="preserve"> </w:t>
      </w:r>
      <w:r w:rsidR="00A15F34" w:rsidRPr="00452BD8">
        <w:rPr>
          <w:rFonts w:ascii="Aptos" w:eastAsia="Times New Roman" w:hAnsi="Aptos" w:cs="Times New Roman"/>
          <w:b/>
          <w:color w:val="000000" w:themeColor="text1"/>
          <w:sz w:val="24"/>
          <w:szCs w:val="24"/>
        </w:rPr>
        <w:t>Målgruppe og innsiktsarbeid</w:t>
      </w:r>
    </w:p>
    <w:p w14:paraId="7B4E8394" w14:textId="78EE153A" w:rsidR="00822F28" w:rsidRPr="00452BD8" w:rsidRDefault="008E147C"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Problemet vi skal løse i casearbeidet er formulert klart og </w:t>
      </w:r>
      <w:r w:rsidR="00D354E1" w:rsidRPr="00452BD8">
        <w:rPr>
          <w:rFonts w:ascii="Aptos" w:eastAsia="Times New Roman" w:hAnsi="Aptos" w:cs="Times New Roman"/>
          <w:color w:val="000000" w:themeColor="text1"/>
          <w:sz w:val="24"/>
          <w:szCs w:val="24"/>
        </w:rPr>
        <w:t>ordlyden er enkel</w:t>
      </w:r>
      <w:r w:rsidRPr="00452BD8">
        <w:rPr>
          <w:rFonts w:ascii="Aptos" w:eastAsia="Times New Roman" w:hAnsi="Aptos" w:cs="Times New Roman"/>
          <w:color w:val="000000" w:themeColor="text1"/>
          <w:sz w:val="24"/>
          <w:szCs w:val="24"/>
        </w:rPr>
        <w:t xml:space="preserve">: Vi skal lage en Havvarsel-applikasjon </w:t>
      </w:r>
      <w:r w:rsidR="004E4A7A" w:rsidRPr="00452BD8">
        <w:rPr>
          <w:rFonts w:ascii="Aptos" w:eastAsia="Times New Roman" w:hAnsi="Aptos" w:cs="Times New Roman"/>
          <w:color w:val="000000" w:themeColor="text1"/>
          <w:sz w:val="24"/>
          <w:szCs w:val="24"/>
        </w:rPr>
        <w:t>«som</w:t>
      </w:r>
      <w:r w:rsidR="00923C9A" w:rsidRPr="00452BD8">
        <w:rPr>
          <w:rFonts w:ascii="Aptos" w:eastAsia="Times New Roman" w:hAnsi="Aptos" w:cs="Times New Roman"/>
          <w:color w:val="000000" w:themeColor="text1"/>
          <w:sz w:val="24"/>
          <w:szCs w:val="24"/>
        </w:rPr>
        <w:t xml:space="preserve"> er </w:t>
      </w:r>
      <w:r w:rsidRPr="00452BD8">
        <w:rPr>
          <w:rFonts w:ascii="Aptos" w:eastAsia="Times New Roman" w:hAnsi="Aptos" w:cs="Times New Roman"/>
          <w:color w:val="000000" w:themeColor="text1"/>
          <w:sz w:val="24"/>
          <w:szCs w:val="24"/>
        </w:rPr>
        <w:t xml:space="preserve">til nytte </w:t>
      </w:r>
      <w:r w:rsidR="004E4A7A" w:rsidRPr="00452BD8">
        <w:rPr>
          <w:rFonts w:ascii="Aptos" w:eastAsia="Times New Roman" w:hAnsi="Aptos" w:cs="Times New Roman"/>
          <w:color w:val="000000" w:themeColor="text1"/>
          <w:sz w:val="24"/>
          <w:szCs w:val="24"/>
        </w:rPr>
        <w:t>for de</w:t>
      </w:r>
      <w:r w:rsidR="00D354E1" w:rsidRPr="00452BD8">
        <w:rPr>
          <w:rFonts w:ascii="Aptos" w:eastAsia="Times New Roman" w:hAnsi="Aptos" w:cs="Times New Roman"/>
          <w:color w:val="000000" w:themeColor="text1"/>
          <w:sz w:val="24"/>
          <w:szCs w:val="24"/>
        </w:rPr>
        <w:t xml:space="preserve"> som ferdes ved og på sjøen»</w:t>
      </w:r>
      <w:r w:rsidR="00B17B39"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972670645"/>
          <w:citation/>
        </w:sdtPr>
        <w:sdtEndPr/>
        <w:sdtContent>
          <w:r w:rsidR="00B17B39" w:rsidRPr="00452BD8">
            <w:rPr>
              <w:rFonts w:ascii="Aptos" w:eastAsia="Times New Roman" w:hAnsi="Aptos" w:cs="Times New Roman"/>
              <w:color w:val="000000" w:themeColor="text1"/>
              <w:sz w:val="24"/>
              <w:szCs w:val="24"/>
            </w:rPr>
            <w:fldChar w:fldCharType="begin"/>
          </w:r>
          <w:r w:rsidR="00B17B39" w:rsidRPr="00452BD8">
            <w:rPr>
              <w:rFonts w:ascii="Aptos" w:eastAsia="Times New Roman" w:hAnsi="Aptos" w:cs="Times New Roman"/>
              <w:color w:val="000000" w:themeColor="text1"/>
              <w:sz w:val="24"/>
              <w:szCs w:val="24"/>
            </w:rPr>
            <w:instrText xml:space="preserve"> CITATION Aal24 \l 1044 </w:instrText>
          </w:r>
          <w:r w:rsidR="00B17B39" w:rsidRPr="00452BD8">
            <w:rPr>
              <w:rFonts w:ascii="Aptos" w:eastAsia="Times New Roman" w:hAnsi="Aptos" w:cs="Times New Roman"/>
              <w:color w:val="000000" w:themeColor="text1"/>
              <w:sz w:val="24"/>
              <w:szCs w:val="24"/>
            </w:rPr>
            <w:fldChar w:fldCharType="separate"/>
          </w:r>
          <w:r w:rsidR="00B17B39" w:rsidRPr="00452BD8">
            <w:rPr>
              <w:rFonts w:ascii="Aptos" w:eastAsia="Times New Roman" w:hAnsi="Aptos" w:cs="Times New Roman"/>
              <w:noProof/>
              <w:color w:val="000000" w:themeColor="text1"/>
              <w:sz w:val="24"/>
              <w:szCs w:val="24"/>
            </w:rPr>
            <w:t>(Aalberg &amp; Sætra, 2024)</w:t>
          </w:r>
          <w:r w:rsidR="00B17B39" w:rsidRPr="00452BD8">
            <w:rPr>
              <w:rFonts w:ascii="Aptos" w:eastAsia="Times New Roman" w:hAnsi="Aptos" w:cs="Times New Roman"/>
              <w:color w:val="000000" w:themeColor="text1"/>
              <w:sz w:val="24"/>
              <w:szCs w:val="24"/>
            </w:rPr>
            <w:fldChar w:fldCharType="end"/>
          </w:r>
        </w:sdtContent>
      </w:sdt>
      <w:r w:rsidR="007B189E" w:rsidRPr="00452BD8">
        <w:rPr>
          <w:rFonts w:ascii="Aptos" w:eastAsia="Times New Roman" w:hAnsi="Aptos" w:cs="Times New Roman"/>
          <w:color w:val="000000" w:themeColor="text1"/>
          <w:sz w:val="24"/>
          <w:szCs w:val="24"/>
        </w:rPr>
        <w:t>.</w:t>
      </w:r>
      <w:r w:rsidR="00102AFD" w:rsidRPr="00452BD8">
        <w:rPr>
          <w:rFonts w:ascii="Aptos" w:eastAsia="Times New Roman" w:hAnsi="Aptos" w:cs="Times New Roman"/>
          <w:color w:val="000000" w:themeColor="text1"/>
          <w:sz w:val="24"/>
          <w:szCs w:val="24"/>
        </w:rPr>
        <w:t xml:space="preserve"> </w:t>
      </w:r>
      <w:r w:rsidR="007F2FCF" w:rsidRPr="00452BD8">
        <w:rPr>
          <w:rFonts w:ascii="Aptos" w:eastAsia="Times New Roman" w:hAnsi="Aptos" w:cs="Times New Roman"/>
          <w:color w:val="000000" w:themeColor="text1"/>
          <w:sz w:val="24"/>
          <w:szCs w:val="24"/>
        </w:rPr>
        <w:t xml:space="preserve">Vi kunne på bakgrunn av </w:t>
      </w:r>
      <w:r w:rsidR="0092651B" w:rsidRPr="00452BD8">
        <w:rPr>
          <w:rFonts w:ascii="Aptos" w:eastAsia="Times New Roman" w:hAnsi="Aptos" w:cs="Times New Roman"/>
          <w:color w:val="000000" w:themeColor="text1"/>
          <w:sz w:val="24"/>
          <w:szCs w:val="24"/>
        </w:rPr>
        <w:t>dette identifisere</w:t>
      </w:r>
      <w:r w:rsidR="00A409DF" w:rsidRPr="00452BD8">
        <w:rPr>
          <w:rFonts w:ascii="Aptos" w:eastAsia="Times New Roman" w:hAnsi="Aptos" w:cs="Times New Roman"/>
          <w:color w:val="000000" w:themeColor="text1"/>
          <w:sz w:val="24"/>
          <w:szCs w:val="24"/>
        </w:rPr>
        <w:t xml:space="preserve"> en rekke </w:t>
      </w:r>
      <w:r w:rsidR="00E26D94" w:rsidRPr="00452BD8">
        <w:rPr>
          <w:rFonts w:ascii="Aptos" w:eastAsia="Times New Roman" w:hAnsi="Aptos" w:cs="Times New Roman"/>
          <w:color w:val="000000" w:themeColor="text1"/>
          <w:sz w:val="24"/>
          <w:szCs w:val="24"/>
        </w:rPr>
        <w:t xml:space="preserve">konkrete </w:t>
      </w:r>
      <w:r w:rsidR="00A409DF" w:rsidRPr="00452BD8">
        <w:rPr>
          <w:rFonts w:ascii="Aptos" w:eastAsia="Times New Roman" w:hAnsi="Aptos" w:cs="Times New Roman"/>
          <w:color w:val="000000" w:themeColor="text1"/>
          <w:sz w:val="24"/>
          <w:szCs w:val="24"/>
        </w:rPr>
        <w:t xml:space="preserve">målgrupper som har tilknytning </w:t>
      </w:r>
      <w:r w:rsidR="00153393" w:rsidRPr="00452BD8">
        <w:rPr>
          <w:rFonts w:ascii="Aptos" w:eastAsia="Times New Roman" w:hAnsi="Aptos" w:cs="Times New Roman"/>
          <w:color w:val="000000" w:themeColor="text1"/>
          <w:sz w:val="24"/>
          <w:szCs w:val="24"/>
        </w:rPr>
        <w:t>til havet, som vi snevret ned til s</w:t>
      </w:r>
      <w:r w:rsidR="00A409DF" w:rsidRPr="00452BD8">
        <w:rPr>
          <w:rFonts w:ascii="Aptos" w:eastAsia="Times New Roman" w:hAnsi="Aptos" w:cs="Times New Roman"/>
          <w:color w:val="000000" w:themeColor="text1"/>
          <w:sz w:val="24"/>
          <w:szCs w:val="24"/>
        </w:rPr>
        <w:t>eilere,</w:t>
      </w:r>
      <w:r w:rsidR="00153393" w:rsidRPr="00452BD8">
        <w:rPr>
          <w:rFonts w:ascii="Aptos" w:eastAsia="Times New Roman" w:hAnsi="Aptos" w:cs="Times New Roman"/>
          <w:color w:val="000000" w:themeColor="text1"/>
          <w:sz w:val="24"/>
          <w:szCs w:val="24"/>
        </w:rPr>
        <w:t xml:space="preserve"> </w:t>
      </w:r>
      <w:r w:rsidR="005A3C2A" w:rsidRPr="00452BD8">
        <w:rPr>
          <w:rFonts w:ascii="Aptos" w:eastAsia="Times New Roman" w:hAnsi="Aptos" w:cs="Times New Roman"/>
          <w:color w:val="000000" w:themeColor="text1"/>
          <w:sz w:val="24"/>
          <w:szCs w:val="24"/>
        </w:rPr>
        <w:t xml:space="preserve">fiskere og </w:t>
      </w:r>
      <w:r w:rsidR="00153393" w:rsidRPr="00452BD8">
        <w:rPr>
          <w:rFonts w:ascii="Aptos" w:eastAsia="Times New Roman" w:hAnsi="Aptos" w:cs="Times New Roman"/>
          <w:color w:val="000000" w:themeColor="text1"/>
          <w:sz w:val="24"/>
          <w:szCs w:val="24"/>
        </w:rPr>
        <w:t>vannsport</w:t>
      </w:r>
      <w:r w:rsidR="005A3C2A" w:rsidRPr="00452BD8">
        <w:rPr>
          <w:rFonts w:ascii="Aptos" w:eastAsia="Times New Roman" w:hAnsi="Aptos" w:cs="Times New Roman"/>
          <w:color w:val="000000" w:themeColor="text1"/>
          <w:sz w:val="24"/>
          <w:szCs w:val="24"/>
        </w:rPr>
        <w:t>s</w:t>
      </w:r>
      <w:r w:rsidR="00153393" w:rsidRPr="00452BD8">
        <w:rPr>
          <w:rFonts w:ascii="Aptos" w:eastAsia="Times New Roman" w:hAnsi="Aptos" w:cs="Times New Roman"/>
          <w:color w:val="000000" w:themeColor="text1"/>
          <w:sz w:val="24"/>
          <w:szCs w:val="24"/>
        </w:rPr>
        <w:t>utøvere</w:t>
      </w:r>
      <w:r w:rsidR="005A3C2A" w:rsidRPr="00452BD8">
        <w:rPr>
          <w:rFonts w:ascii="Aptos" w:eastAsia="Times New Roman" w:hAnsi="Aptos" w:cs="Times New Roman"/>
          <w:color w:val="000000" w:themeColor="text1"/>
          <w:sz w:val="24"/>
          <w:szCs w:val="24"/>
        </w:rPr>
        <w:t xml:space="preserve"> (f.eks. badere og svømmere)</w:t>
      </w:r>
      <w:r w:rsidR="0063737F" w:rsidRPr="00452BD8">
        <w:rPr>
          <w:rFonts w:ascii="Aptos" w:eastAsia="Times New Roman" w:hAnsi="Aptos" w:cs="Times New Roman"/>
          <w:color w:val="000000" w:themeColor="text1"/>
          <w:sz w:val="24"/>
          <w:szCs w:val="24"/>
        </w:rPr>
        <w:t>, alle uavhengig av erfaring og ferdighetsnivå</w:t>
      </w:r>
      <w:r w:rsidR="005A3C2A" w:rsidRPr="00452BD8">
        <w:rPr>
          <w:rFonts w:ascii="Aptos" w:eastAsia="Times New Roman" w:hAnsi="Aptos" w:cs="Times New Roman"/>
          <w:color w:val="000000" w:themeColor="text1"/>
          <w:sz w:val="24"/>
          <w:szCs w:val="24"/>
        </w:rPr>
        <w:t xml:space="preserve">.  </w:t>
      </w:r>
    </w:p>
    <w:p w14:paraId="337C15D8" w14:textId="0410249E" w:rsidR="00822F28" w:rsidRPr="00452BD8" w:rsidRDefault="00AD7494"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Vi ønsket å samle inn data etter å ha </w:t>
      </w:r>
      <w:r w:rsidR="007808B6" w:rsidRPr="00452BD8">
        <w:rPr>
          <w:rFonts w:ascii="Aptos" w:eastAsia="Times New Roman" w:hAnsi="Aptos" w:cs="Times New Roman"/>
          <w:color w:val="000000" w:themeColor="text1"/>
          <w:sz w:val="24"/>
          <w:szCs w:val="24"/>
        </w:rPr>
        <w:t>identifisert</w:t>
      </w:r>
      <w:r w:rsidRPr="00452BD8">
        <w:rPr>
          <w:rFonts w:ascii="Aptos" w:eastAsia="Times New Roman" w:hAnsi="Aptos" w:cs="Times New Roman"/>
          <w:color w:val="000000" w:themeColor="text1"/>
          <w:sz w:val="24"/>
          <w:szCs w:val="24"/>
        </w:rPr>
        <w:t xml:space="preserve"> målgruppen.</w:t>
      </w:r>
      <w:r w:rsidR="00D24987" w:rsidRPr="00452BD8">
        <w:rPr>
          <w:rFonts w:ascii="Aptos" w:eastAsia="Times New Roman" w:hAnsi="Aptos" w:cs="Times New Roman"/>
          <w:color w:val="000000" w:themeColor="text1"/>
          <w:sz w:val="24"/>
          <w:szCs w:val="24"/>
        </w:rPr>
        <w:t xml:space="preserve"> </w:t>
      </w:r>
      <w:r w:rsidR="002A7FCB" w:rsidRPr="00452BD8">
        <w:rPr>
          <w:rFonts w:ascii="Aptos" w:eastAsia="Times New Roman" w:hAnsi="Aptos" w:cs="Times New Roman"/>
          <w:color w:val="000000" w:themeColor="text1"/>
          <w:sz w:val="24"/>
          <w:szCs w:val="24"/>
        </w:rPr>
        <w:t xml:space="preserve">I en spørreundersøkelse vi lagde </w:t>
      </w:r>
      <w:r w:rsidR="0022446A" w:rsidRPr="00452BD8">
        <w:rPr>
          <w:rFonts w:ascii="Aptos" w:eastAsia="Times New Roman" w:hAnsi="Aptos" w:cs="Times New Roman"/>
          <w:color w:val="000000" w:themeColor="text1"/>
          <w:sz w:val="24"/>
          <w:szCs w:val="24"/>
        </w:rPr>
        <w:t>–</w:t>
      </w:r>
      <w:r w:rsidR="00662865" w:rsidRPr="00452BD8">
        <w:rPr>
          <w:rFonts w:ascii="Aptos" w:eastAsia="Times New Roman" w:hAnsi="Aptos" w:cs="Times New Roman"/>
          <w:color w:val="000000" w:themeColor="text1"/>
          <w:sz w:val="24"/>
          <w:szCs w:val="24"/>
        </w:rPr>
        <w:t xml:space="preserve"> </w:t>
      </w:r>
      <w:r w:rsidR="0022446A" w:rsidRPr="00452BD8">
        <w:rPr>
          <w:rFonts w:ascii="Aptos" w:eastAsia="Times New Roman" w:hAnsi="Aptos" w:cs="Times New Roman"/>
          <w:color w:val="000000" w:themeColor="text1"/>
          <w:sz w:val="24"/>
          <w:szCs w:val="24"/>
        </w:rPr>
        <w:t xml:space="preserve">som </w:t>
      </w:r>
      <w:r w:rsidR="002A7FCB" w:rsidRPr="00452BD8">
        <w:rPr>
          <w:rFonts w:ascii="Aptos" w:eastAsia="Times New Roman" w:hAnsi="Aptos" w:cs="Times New Roman"/>
          <w:color w:val="000000" w:themeColor="text1"/>
          <w:sz w:val="24"/>
          <w:szCs w:val="24"/>
        </w:rPr>
        <w:t>ledd i kravet om innsiktsarbeid</w:t>
      </w:r>
      <w:r w:rsidR="00FB3057" w:rsidRPr="00452BD8">
        <w:rPr>
          <w:rFonts w:ascii="Aptos" w:eastAsia="Times New Roman" w:hAnsi="Aptos" w:cs="Times New Roman"/>
          <w:color w:val="000000" w:themeColor="text1"/>
          <w:sz w:val="24"/>
          <w:szCs w:val="24"/>
        </w:rPr>
        <w:t xml:space="preserve"> </w:t>
      </w:r>
      <w:r w:rsidR="0022446A" w:rsidRPr="00452BD8">
        <w:rPr>
          <w:rFonts w:ascii="Aptos" w:eastAsia="Times New Roman" w:hAnsi="Aptos" w:cs="Times New Roman"/>
          <w:color w:val="000000" w:themeColor="text1"/>
          <w:sz w:val="24"/>
          <w:szCs w:val="24"/>
        </w:rPr>
        <w:t>–</w:t>
      </w:r>
      <w:r w:rsidR="00662865" w:rsidRPr="00452BD8">
        <w:rPr>
          <w:rFonts w:ascii="Aptos" w:eastAsia="Times New Roman" w:hAnsi="Aptos" w:cs="Times New Roman"/>
          <w:color w:val="000000" w:themeColor="text1"/>
          <w:sz w:val="24"/>
          <w:szCs w:val="24"/>
        </w:rPr>
        <w:t xml:space="preserve"> </w:t>
      </w:r>
      <w:r w:rsidR="0022446A" w:rsidRPr="00452BD8">
        <w:rPr>
          <w:rFonts w:ascii="Aptos" w:eastAsia="Times New Roman" w:hAnsi="Aptos" w:cs="Times New Roman"/>
          <w:color w:val="000000" w:themeColor="text1"/>
          <w:sz w:val="24"/>
          <w:szCs w:val="24"/>
        </w:rPr>
        <w:t xml:space="preserve">fikk </w:t>
      </w:r>
      <w:r w:rsidR="00E06D48" w:rsidRPr="00452BD8">
        <w:rPr>
          <w:rFonts w:ascii="Aptos" w:eastAsia="Times New Roman" w:hAnsi="Aptos" w:cs="Times New Roman"/>
          <w:color w:val="000000" w:themeColor="text1"/>
          <w:sz w:val="24"/>
          <w:szCs w:val="24"/>
        </w:rPr>
        <w:t>vi i tidlig fase nøkkelin</w:t>
      </w:r>
      <w:r w:rsidR="00004069" w:rsidRPr="00452BD8">
        <w:rPr>
          <w:rFonts w:ascii="Aptos" w:eastAsia="Times New Roman" w:hAnsi="Aptos" w:cs="Times New Roman"/>
          <w:color w:val="000000" w:themeColor="text1"/>
          <w:sz w:val="24"/>
          <w:szCs w:val="24"/>
        </w:rPr>
        <w:t xml:space="preserve">formasjon </w:t>
      </w:r>
      <w:r w:rsidR="006222E3" w:rsidRPr="00452BD8">
        <w:rPr>
          <w:rFonts w:ascii="Aptos" w:eastAsia="Times New Roman" w:hAnsi="Aptos" w:cs="Times New Roman"/>
          <w:color w:val="000000" w:themeColor="text1"/>
          <w:sz w:val="24"/>
          <w:szCs w:val="24"/>
        </w:rPr>
        <w:t>om</w:t>
      </w:r>
      <w:r w:rsidR="00004069" w:rsidRPr="00452BD8">
        <w:rPr>
          <w:rFonts w:ascii="Aptos" w:eastAsia="Times New Roman" w:hAnsi="Aptos" w:cs="Times New Roman"/>
          <w:color w:val="000000" w:themeColor="text1"/>
          <w:sz w:val="24"/>
          <w:szCs w:val="24"/>
        </w:rPr>
        <w:t xml:space="preserve"> hva som forventes av SailSafe</w:t>
      </w:r>
      <w:r w:rsidR="007C4224" w:rsidRPr="00452BD8">
        <w:rPr>
          <w:rFonts w:ascii="Aptos" w:eastAsia="Times New Roman" w:hAnsi="Aptos" w:cs="Times New Roman"/>
          <w:color w:val="000000" w:themeColor="text1"/>
          <w:sz w:val="24"/>
          <w:szCs w:val="24"/>
        </w:rPr>
        <w:t>, de eksisterende løsningene de benyttet seg av og hvilke funksjoner de v</w:t>
      </w:r>
      <w:r w:rsidR="008E11E2" w:rsidRPr="00452BD8">
        <w:rPr>
          <w:rFonts w:ascii="Aptos" w:eastAsia="Times New Roman" w:hAnsi="Aptos" w:cs="Times New Roman"/>
          <w:color w:val="000000" w:themeColor="text1"/>
          <w:sz w:val="24"/>
          <w:szCs w:val="24"/>
        </w:rPr>
        <w:t>ektla</w:t>
      </w:r>
      <w:r w:rsidR="007C4224" w:rsidRPr="00452BD8">
        <w:rPr>
          <w:rFonts w:ascii="Aptos" w:eastAsia="Times New Roman" w:hAnsi="Aptos" w:cs="Times New Roman"/>
          <w:color w:val="000000" w:themeColor="text1"/>
          <w:sz w:val="24"/>
          <w:szCs w:val="24"/>
        </w:rPr>
        <w:t xml:space="preserve"> mest ved disse</w:t>
      </w:r>
      <w:r w:rsidR="00004069" w:rsidRPr="00452BD8">
        <w:rPr>
          <w:rFonts w:ascii="Aptos" w:eastAsia="Times New Roman" w:hAnsi="Aptos" w:cs="Times New Roman"/>
          <w:color w:val="000000" w:themeColor="text1"/>
          <w:sz w:val="24"/>
          <w:szCs w:val="24"/>
        </w:rPr>
        <w:t>.</w:t>
      </w:r>
      <w:r w:rsidR="00D24987" w:rsidRPr="00452BD8">
        <w:rPr>
          <w:rFonts w:ascii="Aptos" w:eastAsia="Times New Roman" w:hAnsi="Aptos" w:cs="Times New Roman"/>
          <w:color w:val="000000" w:themeColor="text1"/>
          <w:sz w:val="24"/>
          <w:szCs w:val="24"/>
        </w:rPr>
        <w:t xml:space="preserve"> </w:t>
      </w:r>
      <w:r w:rsidRPr="00452BD8">
        <w:rPr>
          <w:rFonts w:ascii="Aptos" w:eastAsia="Times New Roman" w:hAnsi="Aptos" w:cs="Times New Roman"/>
          <w:color w:val="000000" w:themeColor="text1"/>
          <w:sz w:val="24"/>
          <w:szCs w:val="24"/>
        </w:rPr>
        <w:t xml:space="preserve">Datainnsamlingen fungerte målrettet mot </w:t>
      </w:r>
      <w:r w:rsidR="00224DCC" w:rsidRPr="00452BD8">
        <w:rPr>
          <w:rFonts w:ascii="Aptos" w:eastAsia="Times New Roman" w:hAnsi="Aptos" w:cs="Times New Roman"/>
          <w:color w:val="000000" w:themeColor="text1"/>
          <w:sz w:val="24"/>
          <w:szCs w:val="24"/>
        </w:rPr>
        <w:t>de ovenfornevnte målgruppe</w:t>
      </w:r>
      <w:r w:rsidR="00753E48" w:rsidRPr="00452BD8">
        <w:rPr>
          <w:rFonts w:ascii="Aptos" w:eastAsia="Times New Roman" w:hAnsi="Aptos" w:cs="Times New Roman"/>
          <w:color w:val="000000" w:themeColor="text1"/>
          <w:sz w:val="24"/>
          <w:szCs w:val="24"/>
        </w:rPr>
        <w:t>ne</w:t>
      </w:r>
      <w:r w:rsidRPr="00452BD8">
        <w:rPr>
          <w:rFonts w:ascii="Aptos" w:eastAsia="Times New Roman" w:hAnsi="Aptos" w:cs="Times New Roman"/>
          <w:color w:val="000000" w:themeColor="text1"/>
          <w:sz w:val="24"/>
          <w:szCs w:val="24"/>
        </w:rPr>
        <w:t xml:space="preserve"> og vi fikk tilgang til noen seiler</w:t>
      </w:r>
      <w:r w:rsidR="00753E48" w:rsidRPr="00452BD8">
        <w:rPr>
          <w:rFonts w:ascii="Aptos" w:eastAsia="Times New Roman" w:hAnsi="Aptos" w:cs="Times New Roman"/>
          <w:color w:val="000000" w:themeColor="text1"/>
          <w:sz w:val="24"/>
          <w:szCs w:val="24"/>
        </w:rPr>
        <w:t>- og vannsport</w:t>
      </w:r>
      <w:r w:rsidRPr="00452BD8">
        <w:rPr>
          <w:rFonts w:ascii="Aptos" w:eastAsia="Times New Roman" w:hAnsi="Aptos" w:cs="Times New Roman"/>
          <w:color w:val="000000" w:themeColor="text1"/>
          <w:sz w:val="24"/>
          <w:szCs w:val="24"/>
        </w:rPr>
        <w:t>grupper gjennom sosiale medier</w:t>
      </w:r>
      <w:r w:rsidR="007808B6" w:rsidRPr="00452BD8">
        <w:rPr>
          <w:rFonts w:ascii="Aptos" w:eastAsia="Times New Roman" w:hAnsi="Aptos" w:cs="Times New Roman"/>
          <w:color w:val="000000" w:themeColor="text1"/>
          <w:sz w:val="24"/>
          <w:szCs w:val="24"/>
        </w:rPr>
        <w:t xml:space="preserve"> s</w:t>
      </w:r>
      <w:r w:rsidR="00C361A8" w:rsidRPr="00452BD8">
        <w:rPr>
          <w:rFonts w:ascii="Aptos" w:eastAsia="Times New Roman" w:hAnsi="Aptos" w:cs="Times New Roman"/>
          <w:color w:val="000000" w:themeColor="text1"/>
          <w:sz w:val="24"/>
          <w:szCs w:val="24"/>
        </w:rPr>
        <w:t>om Facebook.</w:t>
      </w:r>
    </w:p>
    <w:p w14:paraId="4B119D9F" w14:textId="4D3500A5" w:rsidR="006228CC" w:rsidRPr="00452BD8" w:rsidRDefault="00852185" w:rsidP="00E26D9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Vi fikk totalt </w:t>
      </w:r>
      <w:r w:rsidR="005C47CA" w:rsidRPr="00452BD8">
        <w:rPr>
          <w:rFonts w:ascii="Aptos" w:eastAsia="Times New Roman" w:hAnsi="Aptos" w:cs="Times New Roman"/>
          <w:color w:val="000000" w:themeColor="text1"/>
          <w:sz w:val="24"/>
          <w:szCs w:val="24"/>
        </w:rPr>
        <w:t>32 resp</w:t>
      </w:r>
      <w:r w:rsidRPr="00452BD8">
        <w:rPr>
          <w:rFonts w:ascii="Aptos" w:eastAsia="Times New Roman" w:hAnsi="Aptos" w:cs="Times New Roman"/>
          <w:color w:val="000000" w:themeColor="text1"/>
          <w:sz w:val="24"/>
          <w:szCs w:val="24"/>
        </w:rPr>
        <w:t>ondenter på innsiktsarbeidet. 46.6% av disse var godt voksne i en alder på mellom 45 og 64 år</w:t>
      </w:r>
      <w:r w:rsidR="00740C21" w:rsidRPr="00452BD8">
        <w:rPr>
          <w:rFonts w:ascii="Aptos" w:eastAsia="Times New Roman" w:hAnsi="Aptos" w:cs="Times New Roman"/>
          <w:color w:val="000000" w:themeColor="text1"/>
          <w:sz w:val="24"/>
          <w:szCs w:val="24"/>
        </w:rPr>
        <w:t xml:space="preserve"> og over halvparten</w:t>
      </w:r>
      <w:r w:rsidR="00822F28" w:rsidRPr="00452BD8">
        <w:rPr>
          <w:rFonts w:ascii="Aptos" w:eastAsia="Times New Roman" w:hAnsi="Aptos" w:cs="Times New Roman"/>
          <w:color w:val="000000" w:themeColor="text1"/>
          <w:sz w:val="24"/>
          <w:szCs w:val="24"/>
        </w:rPr>
        <w:t xml:space="preserve"> av alle respondentene</w:t>
      </w:r>
      <w:r w:rsidR="00740C21" w:rsidRPr="00452BD8">
        <w:rPr>
          <w:rFonts w:ascii="Aptos" w:eastAsia="Times New Roman" w:hAnsi="Aptos" w:cs="Times New Roman"/>
          <w:color w:val="000000" w:themeColor="text1"/>
          <w:sz w:val="24"/>
          <w:szCs w:val="24"/>
        </w:rPr>
        <w:t xml:space="preserve"> drev med fritidsbåt</w:t>
      </w:r>
      <w:r w:rsidR="00380DDB" w:rsidRPr="00452BD8">
        <w:rPr>
          <w:rFonts w:ascii="Aptos" w:eastAsia="Times New Roman" w:hAnsi="Aptos" w:cs="Times New Roman"/>
          <w:color w:val="000000" w:themeColor="text1"/>
          <w:sz w:val="24"/>
          <w:szCs w:val="24"/>
        </w:rPr>
        <w:t xml:space="preserve"> (</w:t>
      </w:r>
      <w:r w:rsidR="00EA701F" w:rsidRPr="00452BD8">
        <w:rPr>
          <w:rFonts w:ascii="Aptos" w:eastAsia="Times New Roman" w:hAnsi="Aptos" w:cs="Times New Roman"/>
          <w:noProof/>
          <w:color w:val="000000" w:themeColor="text1"/>
          <w:sz w:val="24"/>
          <w:szCs w:val="24"/>
        </w:rPr>
        <w:fldChar w:fldCharType="begin"/>
      </w:r>
      <w:r w:rsidR="00EA701F" w:rsidRPr="00452BD8">
        <w:rPr>
          <w:rFonts w:ascii="Aptos" w:eastAsia="Times New Roman" w:hAnsi="Aptos" w:cs="Times New Roman"/>
          <w:color w:val="000000" w:themeColor="text1"/>
          <w:sz w:val="24"/>
          <w:szCs w:val="24"/>
        </w:rPr>
        <w:instrText xml:space="preserve"> REF _Ref166787439 \h </w:instrText>
      </w:r>
      <w:r w:rsidR="00452BD8" w:rsidRPr="00452BD8">
        <w:rPr>
          <w:rFonts w:ascii="Aptos" w:eastAsia="Times New Roman" w:hAnsi="Aptos" w:cs="Times New Roman"/>
          <w:noProof/>
          <w:color w:val="000000" w:themeColor="text1"/>
          <w:sz w:val="24"/>
          <w:szCs w:val="24"/>
        </w:rPr>
        <w:instrText xml:space="preserve"> \* MERGEFORMAT </w:instrText>
      </w:r>
      <w:r w:rsidR="00EA701F" w:rsidRPr="00452BD8">
        <w:rPr>
          <w:rFonts w:ascii="Aptos" w:eastAsia="Times New Roman" w:hAnsi="Aptos" w:cs="Times New Roman"/>
          <w:noProof/>
          <w:color w:val="000000" w:themeColor="text1"/>
          <w:sz w:val="24"/>
          <w:szCs w:val="24"/>
        </w:rPr>
      </w:r>
      <w:r w:rsidR="00EA701F" w:rsidRPr="00452BD8">
        <w:rPr>
          <w:rFonts w:ascii="Aptos" w:eastAsia="Times New Roman" w:hAnsi="Aptos" w:cs="Times New Roman"/>
          <w:noProof/>
          <w:color w:val="000000" w:themeColor="text1"/>
          <w:sz w:val="24"/>
          <w:szCs w:val="24"/>
        </w:rPr>
        <w:fldChar w:fldCharType="separate"/>
      </w:r>
      <w:r w:rsidR="00EA701F" w:rsidRPr="00452BD8">
        <w:rPr>
          <w:rFonts w:ascii="Aptos" w:hAnsi="Aptos"/>
          <w:sz w:val="24"/>
          <w:szCs w:val="24"/>
        </w:rPr>
        <w:t xml:space="preserve">Figur </w:t>
      </w:r>
      <w:r w:rsidR="00EA701F" w:rsidRPr="00452BD8">
        <w:rPr>
          <w:rFonts w:ascii="Aptos" w:hAnsi="Aptos"/>
          <w:noProof/>
          <w:sz w:val="24"/>
          <w:szCs w:val="24"/>
        </w:rPr>
        <w:t>11</w:t>
      </w:r>
      <w:r w:rsidR="00EA701F" w:rsidRPr="00452BD8">
        <w:rPr>
          <w:rFonts w:ascii="Aptos" w:eastAsia="Times New Roman" w:hAnsi="Aptos" w:cs="Times New Roman"/>
          <w:noProof/>
          <w:color w:val="000000" w:themeColor="text1"/>
          <w:sz w:val="24"/>
          <w:szCs w:val="24"/>
        </w:rPr>
        <w:fldChar w:fldCharType="end"/>
      </w:r>
      <w:r w:rsidR="00EA701F" w:rsidRPr="00452BD8">
        <w:rPr>
          <w:rFonts w:ascii="Aptos" w:eastAsia="Times New Roman" w:hAnsi="Aptos" w:cs="Times New Roman"/>
          <w:noProof/>
          <w:color w:val="000000" w:themeColor="text1"/>
          <w:sz w:val="24"/>
          <w:szCs w:val="24"/>
        </w:rPr>
        <w:t xml:space="preserve"> og </w:t>
      </w:r>
      <w:r w:rsidR="00EA701F" w:rsidRPr="00452BD8">
        <w:rPr>
          <w:rFonts w:ascii="Aptos" w:eastAsia="Times New Roman" w:hAnsi="Aptos" w:cs="Times New Roman"/>
          <w:noProof/>
          <w:color w:val="000000" w:themeColor="text1"/>
          <w:sz w:val="24"/>
          <w:szCs w:val="24"/>
        </w:rPr>
        <w:fldChar w:fldCharType="begin"/>
      </w:r>
      <w:r w:rsidR="00EA701F" w:rsidRPr="00452BD8">
        <w:rPr>
          <w:rFonts w:ascii="Aptos" w:eastAsia="Times New Roman" w:hAnsi="Aptos" w:cs="Times New Roman"/>
          <w:noProof/>
          <w:color w:val="000000" w:themeColor="text1"/>
          <w:sz w:val="24"/>
          <w:szCs w:val="24"/>
        </w:rPr>
        <w:instrText xml:space="preserve"> REF _Ref166787471 \h </w:instrText>
      </w:r>
      <w:r w:rsidR="00452BD8" w:rsidRPr="00452BD8">
        <w:rPr>
          <w:rFonts w:ascii="Aptos" w:eastAsia="Times New Roman" w:hAnsi="Aptos" w:cs="Times New Roman"/>
          <w:noProof/>
          <w:color w:val="000000" w:themeColor="text1"/>
          <w:sz w:val="24"/>
          <w:szCs w:val="24"/>
        </w:rPr>
        <w:instrText xml:space="preserve"> \* MERGEFORMAT </w:instrText>
      </w:r>
      <w:r w:rsidR="00EA701F" w:rsidRPr="00452BD8">
        <w:rPr>
          <w:rFonts w:ascii="Aptos" w:eastAsia="Times New Roman" w:hAnsi="Aptos" w:cs="Times New Roman"/>
          <w:noProof/>
          <w:color w:val="000000" w:themeColor="text1"/>
          <w:sz w:val="24"/>
          <w:szCs w:val="24"/>
        </w:rPr>
      </w:r>
      <w:r w:rsidR="00EA701F" w:rsidRPr="00452BD8">
        <w:rPr>
          <w:rFonts w:ascii="Aptos" w:eastAsia="Times New Roman" w:hAnsi="Aptos" w:cs="Times New Roman"/>
          <w:noProof/>
          <w:color w:val="000000" w:themeColor="text1"/>
          <w:sz w:val="24"/>
          <w:szCs w:val="24"/>
        </w:rPr>
        <w:fldChar w:fldCharType="separate"/>
      </w:r>
      <w:r w:rsidR="00EA701F" w:rsidRPr="00452BD8">
        <w:rPr>
          <w:rFonts w:ascii="Aptos" w:hAnsi="Aptos"/>
          <w:sz w:val="24"/>
          <w:szCs w:val="24"/>
        </w:rPr>
        <w:t xml:space="preserve">Figur </w:t>
      </w:r>
      <w:r w:rsidR="00EA701F" w:rsidRPr="00452BD8">
        <w:rPr>
          <w:rFonts w:ascii="Aptos" w:hAnsi="Aptos"/>
          <w:noProof/>
          <w:sz w:val="24"/>
          <w:szCs w:val="24"/>
        </w:rPr>
        <w:t>13</w:t>
      </w:r>
      <w:r w:rsidR="00EA701F" w:rsidRPr="00452BD8">
        <w:rPr>
          <w:rFonts w:ascii="Aptos" w:eastAsia="Times New Roman" w:hAnsi="Aptos" w:cs="Times New Roman"/>
          <w:noProof/>
          <w:color w:val="000000" w:themeColor="text1"/>
          <w:sz w:val="24"/>
          <w:szCs w:val="24"/>
        </w:rPr>
        <w:fldChar w:fldCharType="end"/>
      </w:r>
      <w:r w:rsidR="00380DDB" w:rsidRPr="00452BD8">
        <w:rPr>
          <w:rFonts w:ascii="Aptos" w:eastAsia="Times New Roman" w:hAnsi="Aptos" w:cs="Times New Roman"/>
          <w:color w:val="000000" w:themeColor="text1"/>
          <w:sz w:val="24"/>
          <w:szCs w:val="24"/>
        </w:rPr>
        <w:t>)</w:t>
      </w:r>
      <w:r w:rsidR="00341D8B" w:rsidRPr="00452BD8">
        <w:rPr>
          <w:rFonts w:ascii="Aptos" w:eastAsia="Times New Roman" w:hAnsi="Aptos" w:cs="Times New Roman"/>
          <w:color w:val="000000" w:themeColor="text1"/>
          <w:sz w:val="24"/>
          <w:szCs w:val="24"/>
        </w:rPr>
        <w:t xml:space="preserve">. </w:t>
      </w:r>
      <w:r w:rsidR="006035D5" w:rsidRPr="00452BD8">
        <w:rPr>
          <w:rFonts w:ascii="Aptos" w:eastAsia="Times New Roman" w:hAnsi="Aptos" w:cs="Times New Roman"/>
          <w:color w:val="000000" w:themeColor="text1"/>
          <w:sz w:val="24"/>
          <w:szCs w:val="24"/>
        </w:rPr>
        <w:t xml:space="preserve">Samtlige benyttet seg av enten Windy og/eller YR på spørsmål om de eksisterende løsningene de brukte </w:t>
      </w:r>
      <w:r w:rsidR="003B2B58" w:rsidRPr="00452BD8">
        <w:rPr>
          <w:rFonts w:ascii="Aptos" w:eastAsia="Times New Roman" w:hAnsi="Aptos" w:cs="Times New Roman"/>
          <w:color w:val="000000" w:themeColor="text1"/>
          <w:sz w:val="24"/>
          <w:szCs w:val="24"/>
        </w:rPr>
        <w:t xml:space="preserve">i dag – sistnevnte </w:t>
      </w:r>
      <w:r w:rsidR="00966964" w:rsidRPr="00452BD8">
        <w:rPr>
          <w:rFonts w:ascii="Aptos" w:eastAsia="Times New Roman" w:hAnsi="Aptos" w:cs="Times New Roman"/>
          <w:color w:val="000000" w:themeColor="text1"/>
          <w:sz w:val="24"/>
          <w:szCs w:val="24"/>
        </w:rPr>
        <w:t xml:space="preserve">er </w:t>
      </w:r>
      <w:r w:rsidR="003B2B58" w:rsidRPr="00452BD8">
        <w:rPr>
          <w:rFonts w:ascii="Aptos" w:eastAsia="Times New Roman" w:hAnsi="Aptos" w:cs="Times New Roman"/>
          <w:color w:val="000000" w:themeColor="text1"/>
          <w:sz w:val="24"/>
          <w:szCs w:val="24"/>
        </w:rPr>
        <w:t>et godt utgangspunkt for oss med tanke på de obligatoriske datakildene vi må benytte oss av</w:t>
      </w:r>
      <w:r w:rsidR="00BF7A14" w:rsidRPr="00452BD8">
        <w:rPr>
          <w:rFonts w:ascii="Aptos" w:eastAsia="Times New Roman" w:hAnsi="Aptos" w:cs="Times New Roman"/>
          <w:color w:val="000000" w:themeColor="text1"/>
          <w:sz w:val="24"/>
          <w:szCs w:val="24"/>
        </w:rPr>
        <w:t xml:space="preserve"> </w:t>
      </w:r>
      <w:r w:rsidR="00F30778" w:rsidRPr="00452BD8">
        <w:rPr>
          <w:rFonts w:ascii="Aptos" w:eastAsia="Times New Roman" w:hAnsi="Aptos" w:cs="Times New Roman"/>
          <w:color w:val="000000" w:themeColor="text1"/>
          <w:sz w:val="24"/>
          <w:szCs w:val="24"/>
        </w:rPr>
        <w:t>(</w:t>
      </w:r>
      <w:r w:rsidR="007A3C7E" w:rsidRPr="00452BD8">
        <w:rPr>
          <w:rFonts w:ascii="Aptos" w:eastAsia="Times New Roman" w:hAnsi="Aptos" w:cs="Times New Roman"/>
          <w:color w:val="000000" w:themeColor="text1"/>
          <w:sz w:val="24"/>
          <w:szCs w:val="24"/>
        </w:rPr>
        <w:fldChar w:fldCharType="begin"/>
      </w:r>
      <w:r w:rsidR="007A3C7E" w:rsidRPr="00452BD8">
        <w:rPr>
          <w:rFonts w:ascii="Aptos" w:eastAsia="Times New Roman" w:hAnsi="Aptos" w:cs="Times New Roman"/>
          <w:color w:val="000000" w:themeColor="text1"/>
          <w:sz w:val="24"/>
          <w:szCs w:val="24"/>
        </w:rPr>
        <w:instrText xml:space="preserve"> REF _Ref166787439 \h </w:instrText>
      </w:r>
      <w:r w:rsidR="00452BD8" w:rsidRPr="00452BD8">
        <w:rPr>
          <w:rFonts w:ascii="Aptos" w:eastAsia="Times New Roman" w:hAnsi="Aptos" w:cs="Times New Roman"/>
          <w:color w:val="000000" w:themeColor="text1"/>
          <w:sz w:val="24"/>
          <w:szCs w:val="24"/>
        </w:rPr>
        <w:instrText xml:space="preserve"> \* MERGEFORMAT </w:instrText>
      </w:r>
      <w:r w:rsidR="007A3C7E" w:rsidRPr="00452BD8">
        <w:rPr>
          <w:rFonts w:ascii="Aptos" w:eastAsia="Times New Roman" w:hAnsi="Aptos" w:cs="Times New Roman"/>
          <w:color w:val="000000" w:themeColor="text1"/>
          <w:sz w:val="24"/>
          <w:szCs w:val="24"/>
        </w:rPr>
      </w:r>
      <w:r w:rsidR="007A3C7E" w:rsidRPr="00452BD8">
        <w:rPr>
          <w:rFonts w:ascii="Aptos" w:eastAsia="Times New Roman" w:hAnsi="Aptos" w:cs="Times New Roman"/>
          <w:color w:val="000000" w:themeColor="text1"/>
          <w:sz w:val="24"/>
          <w:szCs w:val="24"/>
        </w:rPr>
        <w:fldChar w:fldCharType="separate"/>
      </w:r>
      <w:r w:rsidR="007A3C7E" w:rsidRPr="00452BD8">
        <w:rPr>
          <w:rFonts w:ascii="Aptos" w:hAnsi="Aptos"/>
          <w:sz w:val="24"/>
          <w:szCs w:val="24"/>
        </w:rPr>
        <w:t xml:space="preserve">Figur </w:t>
      </w:r>
      <w:r w:rsidR="007A3C7E" w:rsidRPr="00452BD8">
        <w:rPr>
          <w:rFonts w:ascii="Aptos" w:hAnsi="Aptos"/>
          <w:noProof/>
          <w:sz w:val="24"/>
          <w:szCs w:val="24"/>
        </w:rPr>
        <w:t>11</w:t>
      </w:r>
      <w:r w:rsidR="007A3C7E" w:rsidRPr="00452BD8">
        <w:rPr>
          <w:rFonts w:ascii="Aptos" w:eastAsia="Times New Roman" w:hAnsi="Aptos" w:cs="Times New Roman"/>
          <w:color w:val="000000" w:themeColor="text1"/>
          <w:sz w:val="24"/>
          <w:szCs w:val="24"/>
        </w:rPr>
        <w:fldChar w:fldCharType="end"/>
      </w:r>
      <w:r w:rsidR="007A3C7E" w:rsidRPr="00452BD8">
        <w:rPr>
          <w:rFonts w:ascii="Aptos" w:eastAsia="Times New Roman" w:hAnsi="Aptos" w:cs="Times New Roman"/>
          <w:color w:val="000000" w:themeColor="text1"/>
          <w:sz w:val="24"/>
          <w:szCs w:val="24"/>
        </w:rPr>
        <w:t xml:space="preserve"> og </w:t>
      </w:r>
      <w:r w:rsidR="007A3C7E" w:rsidRPr="00452BD8">
        <w:rPr>
          <w:rFonts w:ascii="Aptos" w:eastAsia="Times New Roman" w:hAnsi="Aptos" w:cs="Times New Roman"/>
          <w:color w:val="000000" w:themeColor="text1"/>
          <w:sz w:val="24"/>
          <w:szCs w:val="24"/>
        </w:rPr>
        <w:fldChar w:fldCharType="begin"/>
      </w:r>
      <w:r w:rsidR="007A3C7E" w:rsidRPr="00452BD8">
        <w:rPr>
          <w:rFonts w:ascii="Aptos" w:eastAsia="Times New Roman" w:hAnsi="Aptos" w:cs="Times New Roman"/>
          <w:color w:val="000000" w:themeColor="text1"/>
          <w:sz w:val="24"/>
          <w:szCs w:val="24"/>
        </w:rPr>
        <w:instrText xml:space="preserve"> REF _Ref166787428 \h </w:instrText>
      </w:r>
      <w:r w:rsidR="00452BD8" w:rsidRPr="00452BD8">
        <w:rPr>
          <w:rFonts w:ascii="Aptos" w:eastAsia="Times New Roman" w:hAnsi="Aptos" w:cs="Times New Roman"/>
          <w:color w:val="000000" w:themeColor="text1"/>
          <w:sz w:val="24"/>
          <w:szCs w:val="24"/>
        </w:rPr>
        <w:instrText xml:space="preserve"> \* MERGEFORMAT </w:instrText>
      </w:r>
      <w:r w:rsidR="007A3C7E" w:rsidRPr="00452BD8">
        <w:rPr>
          <w:rFonts w:ascii="Aptos" w:eastAsia="Times New Roman" w:hAnsi="Aptos" w:cs="Times New Roman"/>
          <w:color w:val="000000" w:themeColor="text1"/>
          <w:sz w:val="24"/>
          <w:szCs w:val="24"/>
        </w:rPr>
      </w:r>
      <w:r w:rsidR="007A3C7E" w:rsidRPr="00452BD8">
        <w:rPr>
          <w:rFonts w:ascii="Aptos" w:eastAsia="Times New Roman" w:hAnsi="Aptos" w:cs="Times New Roman"/>
          <w:color w:val="000000" w:themeColor="text1"/>
          <w:sz w:val="24"/>
          <w:szCs w:val="24"/>
        </w:rPr>
        <w:fldChar w:fldCharType="separate"/>
      </w:r>
      <w:r w:rsidR="007A3C7E" w:rsidRPr="00452BD8">
        <w:rPr>
          <w:rFonts w:ascii="Aptos" w:hAnsi="Aptos"/>
          <w:sz w:val="24"/>
          <w:szCs w:val="24"/>
        </w:rPr>
        <w:t xml:space="preserve">Figur </w:t>
      </w:r>
      <w:r w:rsidR="007A3C7E" w:rsidRPr="00452BD8">
        <w:rPr>
          <w:rFonts w:ascii="Aptos" w:hAnsi="Aptos"/>
          <w:noProof/>
          <w:sz w:val="24"/>
          <w:szCs w:val="24"/>
        </w:rPr>
        <w:t>12</w:t>
      </w:r>
      <w:r w:rsidR="007A3C7E" w:rsidRPr="00452BD8">
        <w:rPr>
          <w:rFonts w:ascii="Aptos" w:eastAsia="Times New Roman" w:hAnsi="Aptos" w:cs="Times New Roman"/>
          <w:color w:val="000000" w:themeColor="text1"/>
          <w:sz w:val="24"/>
          <w:szCs w:val="24"/>
        </w:rPr>
        <w:fldChar w:fldCharType="end"/>
      </w:r>
      <w:r w:rsidR="00BF7A14" w:rsidRPr="00452BD8">
        <w:rPr>
          <w:rFonts w:ascii="Aptos" w:eastAsia="Times New Roman" w:hAnsi="Aptos" w:cs="Times New Roman"/>
          <w:color w:val="000000" w:themeColor="text1"/>
          <w:sz w:val="24"/>
          <w:szCs w:val="24"/>
        </w:rPr>
        <w:t>)</w:t>
      </w:r>
      <w:r w:rsidR="003B2B58" w:rsidRPr="00452BD8">
        <w:rPr>
          <w:rFonts w:ascii="Aptos" w:eastAsia="Times New Roman" w:hAnsi="Aptos" w:cs="Times New Roman"/>
          <w:color w:val="000000" w:themeColor="text1"/>
          <w:sz w:val="24"/>
          <w:szCs w:val="24"/>
        </w:rPr>
        <w:t xml:space="preserve">. Videre var majoriteten av respondentene opptatt av gode grafiske fremstillinger og </w:t>
      </w:r>
      <w:r w:rsidR="00822F28" w:rsidRPr="00452BD8">
        <w:rPr>
          <w:rFonts w:ascii="Aptos" w:eastAsia="Times New Roman" w:hAnsi="Aptos" w:cs="Times New Roman"/>
          <w:color w:val="000000" w:themeColor="text1"/>
          <w:sz w:val="24"/>
          <w:szCs w:val="24"/>
        </w:rPr>
        <w:t>vær- og hav</w:t>
      </w:r>
      <w:r w:rsidR="003B2B58" w:rsidRPr="00452BD8">
        <w:rPr>
          <w:rFonts w:ascii="Aptos" w:eastAsia="Times New Roman" w:hAnsi="Aptos" w:cs="Times New Roman"/>
          <w:color w:val="000000" w:themeColor="text1"/>
          <w:sz w:val="24"/>
          <w:szCs w:val="24"/>
        </w:rPr>
        <w:t>informasjon knyttet til strøm, bølger, temperatur, vær og vind</w:t>
      </w:r>
      <w:r w:rsidR="00CB6551" w:rsidRPr="00452BD8">
        <w:rPr>
          <w:rFonts w:ascii="Aptos" w:eastAsia="Times New Roman" w:hAnsi="Aptos" w:cs="Times New Roman"/>
          <w:color w:val="000000" w:themeColor="text1"/>
          <w:sz w:val="24"/>
          <w:szCs w:val="24"/>
        </w:rPr>
        <w:t xml:space="preserve"> (</w:t>
      </w:r>
      <w:r w:rsidR="00EA701F" w:rsidRPr="00452BD8">
        <w:rPr>
          <w:rFonts w:ascii="Aptos" w:eastAsia="Times New Roman" w:hAnsi="Aptos" w:cs="Times New Roman"/>
          <w:noProof/>
          <w:color w:val="000000" w:themeColor="text1"/>
          <w:sz w:val="24"/>
          <w:szCs w:val="24"/>
        </w:rPr>
        <w:fldChar w:fldCharType="begin"/>
      </w:r>
      <w:r w:rsidR="00EA701F" w:rsidRPr="00452BD8">
        <w:rPr>
          <w:rFonts w:ascii="Aptos" w:eastAsia="Times New Roman" w:hAnsi="Aptos" w:cs="Times New Roman"/>
          <w:color w:val="000000" w:themeColor="text1"/>
          <w:sz w:val="24"/>
          <w:szCs w:val="24"/>
        </w:rPr>
        <w:instrText xml:space="preserve"> REF _Ref166787454 \h </w:instrText>
      </w:r>
      <w:r w:rsidR="00452BD8" w:rsidRPr="00452BD8">
        <w:rPr>
          <w:rFonts w:ascii="Aptos" w:eastAsia="Times New Roman" w:hAnsi="Aptos" w:cs="Times New Roman"/>
          <w:noProof/>
          <w:color w:val="000000" w:themeColor="text1"/>
          <w:sz w:val="24"/>
          <w:szCs w:val="24"/>
        </w:rPr>
        <w:instrText xml:space="preserve"> \* MERGEFORMAT </w:instrText>
      </w:r>
      <w:r w:rsidR="00EA701F" w:rsidRPr="00452BD8">
        <w:rPr>
          <w:rFonts w:ascii="Aptos" w:eastAsia="Times New Roman" w:hAnsi="Aptos" w:cs="Times New Roman"/>
          <w:noProof/>
          <w:color w:val="000000" w:themeColor="text1"/>
          <w:sz w:val="24"/>
          <w:szCs w:val="24"/>
        </w:rPr>
      </w:r>
      <w:r w:rsidR="00EA701F" w:rsidRPr="00452BD8">
        <w:rPr>
          <w:rFonts w:ascii="Aptos" w:eastAsia="Times New Roman" w:hAnsi="Aptos" w:cs="Times New Roman"/>
          <w:noProof/>
          <w:color w:val="000000" w:themeColor="text1"/>
          <w:sz w:val="24"/>
          <w:szCs w:val="24"/>
        </w:rPr>
        <w:fldChar w:fldCharType="separate"/>
      </w:r>
      <w:r w:rsidR="00EA701F" w:rsidRPr="00452BD8">
        <w:rPr>
          <w:rFonts w:ascii="Aptos" w:hAnsi="Aptos"/>
          <w:sz w:val="24"/>
          <w:szCs w:val="24"/>
        </w:rPr>
        <w:t xml:space="preserve">Figur </w:t>
      </w:r>
      <w:r w:rsidR="00EA701F" w:rsidRPr="00452BD8">
        <w:rPr>
          <w:rFonts w:ascii="Aptos" w:hAnsi="Aptos"/>
          <w:noProof/>
          <w:sz w:val="24"/>
          <w:szCs w:val="24"/>
        </w:rPr>
        <w:t>14</w:t>
      </w:r>
      <w:r w:rsidR="00EA701F" w:rsidRPr="00452BD8">
        <w:rPr>
          <w:rFonts w:ascii="Aptos" w:eastAsia="Times New Roman" w:hAnsi="Aptos" w:cs="Times New Roman"/>
          <w:noProof/>
          <w:color w:val="000000" w:themeColor="text1"/>
          <w:sz w:val="24"/>
          <w:szCs w:val="24"/>
        </w:rPr>
        <w:fldChar w:fldCharType="end"/>
      </w:r>
      <w:r w:rsidR="00CB6551" w:rsidRPr="00452BD8">
        <w:rPr>
          <w:rFonts w:ascii="Aptos" w:eastAsia="Times New Roman" w:hAnsi="Aptos" w:cs="Times New Roman"/>
          <w:color w:val="000000" w:themeColor="text1"/>
          <w:sz w:val="24"/>
          <w:szCs w:val="24"/>
        </w:rPr>
        <w:t>)</w:t>
      </w:r>
      <w:r w:rsidR="003B2B58" w:rsidRPr="00452BD8">
        <w:rPr>
          <w:rFonts w:ascii="Aptos" w:eastAsia="Times New Roman" w:hAnsi="Aptos" w:cs="Times New Roman"/>
          <w:color w:val="000000" w:themeColor="text1"/>
          <w:sz w:val="24"/>
          <w:szCs w:val="24"/>
        </w:rPr>
        <w:t>.</w:t>
      </w:r>
    </w:p>
    <w:p w14:paraId="63FC3AA3" w14:textId="72A4AF8A" w:rsidR="006F7297" w:rsidRPr="00452BD8" w:rsidRDefault="003B2B58" w:rsidP="00F61C05">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Med dette som en pekepinn kunne vi tidlig definere hva vi ønsket å oppnå med SailSafe</w:t>
      </w:r>
      <w:r w:rsidR="003D1206" w:rsidRPr="00452BD8">
        <w:rPr>
          <w:rFonts w:ascii="Aptos" w:eastAsia="Times New Roman" w:hAnsi="Aptos" w:cs="Times New Roman"/>
          <w:color w:val="000000" w:themeColor="text1"/>
          <w:sz w:val="24"/>
          <w:szCs w:val="24"/>
        </w:rPr>
        <w:t xml:space="preserve">, </w:t>
      </w:r>
      <w:r w:rsidR="00822F28" w:rsidRPr="00452BD8">
        <w:rPr>
          <w:rFonts w:ascii="Aptos" w:eastAsia="Times New Roman" w:hAnsi="Aptos" w:cs="Times New Roman"/>
          <w:color w:val="000000" w:themeColor="text1"/>
          <w:sz w:val="24"/>
          <w:szCs w:val="24"/>
        </w:rPr>
        <w:t xml:space="preserve">hvordan en typisk bruker ser ut, </w:t>
      </w:r>
      <w:r w:rsidR="003D1206" w:rsidRPr="00452BD8">
        <w:rPr>
          <w:rFonts w:ascii="Aptos" w:eastAsia="Times New Roman" w:hAnsi="Aptos" w:cs="Times New Roman"/>
          <w:color w:val="000000" w:themeColor="text1"/>
          <w:sz w:val="24"/>
          <w:szCs w:val="24"/>
        </w:rPr>
        <w:t>hvilke API-kilder vi skulle fokusere på</w:t>
      </w:r>
      <w:r w:rsidRPr="00452BD8">
        <w:rPr>
          <w:rFonts w:ascii="Aptos" w:eastAsia="Times New Roman" w:hAnsi="Aptos" w:cs="Times New Roman"/>
          <w:color w:val="000000" w:themeColor="text1"/>
          <w:sz w:val="24"/>
          <w:szCs w:val="24"/>
        </w:rPr>
        <w:t xml:space="preserve"> og hva som forventes av applikasjonen.</w:t>
      </w:r>
    </w:p>
    <w:p w14:paraId="191F6433" w14:textId="77777777" w:rsidR="005D7BC4" w:rsidRPr="00452BD8" w:rsidRDefault="005D7BC4" w:rsidP="001A6BC1">
      <w:pPr>
        <w:spacing w:line="240" w:lineRule="auto"/>
        <w:ind w:right="-20"/>
        <w:rPr>
          <w:rFonts w:ascii="Aptos" w:eastAsia="Times New Roman" w:hAnsi="Aptos" w:cs="Times New Roman"/>
          <w:color w:val="000000" w:themeColor="text1"/>
          <w:sz w:val="24"/>
          <w:szCs w:val="24"/>
        </w:rPr>
      </w:pPr>
    </w:p>
    <w:p w14:paraId="7EEE0BAE" w14:textId="77777777" w:rsidR="005643BD" w:rsidRPr="00452BD8" w:rsidRDefault="005643BD" w:rsidP="001A6BC1">
      <w:pPr>
        <w:spacing w:line="240" w:lineRule="auto"/>
        <w:ind w:right="-20"/>
        <w:rPr>
          <w:rFonts w:ascii="Aptos" w:eastAsia="Times New Roman" w:hAnsi="Aptos" w:cs="Times New Roman"/>
          <w:color w:val="000000" w:themeColor="text1"/>
          <w:sz w:val="24"/>
          <w:szCs w:val="24"/>
        </w:rPr>
      </w:pPr>
    </w:p>
    <w:p w14:paraId="5E493F28" w14:textId="77777777" w:rsidR="005643BD" w:rsidRPr="00452BD8" w:rsidRDefault="005643BD" w:rsidP="001A6BC1">
      <w:pPr>
        <w:spacing w:line="240" w:lineRule="auto"/>
        <w:ind w:right="-20"/>
        <w:rPr>
          <w:rFonts w:ascii="Aptos" w:eastAsia="Times New Roman" w:hAnsi="Aptos" w:cs="Times New Roman"/>
          <w:color w:val="000000" w:themeColor="text1"/>
          <w:sz w:val="24"/>
          <w:szCs w:val="24"/>
        </w:rPr>
      </w:pPr>
    </w:p>
    <w:p w14:paraId="5B3983F7" w14:textId="77777777" w:rsidR="005643BD" w:rsidRPr="00452BD8" w:rsidRDefault="005643BD" w:rsidP="001A6BC1">
      <w:pPr>
        <w:spacing w:line="240" w:lineRule="auto"/>
        <w:ind w:right="-20"/>
        <w:rPr>
          <w:rFonts w:ascii="Aptos" w:eastAsia="Times New Roman" w:hAnsi="Aptos" w:cs="Times New Roman"/>
          <w:color w:val="000000" w:themeColor="text1"/>
          <w:sz w:val="24"/>
          <w:szCs w:val="24"/>
        </w:rPr>
      </w:pPr>
    </w:p>
    <w:p w14:paraId="362933FF" w14:textId="77777777" w:rsidR="005643BD" w:rsidRPr="00452BD8" w:rsidRDefault="005643BD" w:rsidP="001A6BC1">
      <w:pPr>
        <w:spacing w:line="240" w:lineRule="auto"/>
        <w:ind w:right="-20"/>
        <w:rPr>
          <w:rFonts w:ascii="Aptos" w:eastAsia="Times New Roman" w:hAnsi="Aptos" w:cs="Times New Roman"/>
          <w:color w:val="000000" w:themeColor="text1"/>
          <w:sz w:val="24"/>
          <w:szCs w:val="24"/>
        </w:rPr>
      </w:pPr>
    </w:p>
    <w:p w14:paraId="0D8226B7" w14:textId="77777777" w:rsidR="005643BD" w:rsidRPr="00452BD8" w:rsidRDefault="005643BD" w:rsidP="001A6BC1">
      <w:pPr>
        <w:spacing w:line="240" w:lineRule="auto"/>
        <w:ind w:right="-20"/>
        <w:rPr>
          <w:rFonts w:ascii="Aptos" w:eastAsia="Times New Roman" w:hAnsi="Aptos" w:cs="Times New Roman"/>
          <w:color w:val="000000" w:themeColor="text1"/>
          <w:sz w:val="24"/>
          <w:szCs w:val="24"/>
        </w:rPr>
      </w:pPr>
    </w:p>
    <w:p w14:paraId="718E779A" w14:textId="7D126C81" w:rsidR="00382B10" w:rsidRPr="00452BD8" w:rsidRDefault="00D44B26" w:rsidP="008539A4">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2.</w:t>
      </w:r>
      <w:r w:rsidR="0065216F" w:rsidRPr="00452BD8">
        <w:rPr>
          <w:rFonts w:ascii="Aptos" w:eastAsia="Times New Roman" w:hAnsi="Aptos" w:cs="Times New Roman"/>
          <w:b/>
          <w:color w:val="000000" w:themeColor="text1"/>
          <w:sz w:val="24"/>
          <w:szCs w:val="24"/>
        </w:rPr>
        <w:t>2</w:t>
      </w:r>
      <w:r w:rsidRPr="00452BD8">
        <w:rPr>
          <w:rFonts w:ascii="Aptos" w:eastAsia="Times New Roman" w:hAnsi="Aptos" w:cs="Times New Roman"/>
          <w:b/>
          <w:color w:val="000000" w:themeColor="text1"/>
          <w:sz w:val="24"/>
          <w:szCs w:val="24"/>
        </w:rPr>
        <w:t xml:space="preserve"> Funksjonalitet</w:t>
      </w:r>
      <w:r w:rsidR="009E68DE" w:rsidRPr="00452BD8">
        <w:rPr>
          <w:rFonts w:ascii="Aptos" w:eastAsia="Times New Roman" w:hAnsi="Aptos" w:cs="Times New Roman"/>
          <w:b/>
          <w:color w:val="000000" w:themeColor="text1"/>
          <w:sz w:val="24"/>
          <w:szCs w:val="24"/>
        </w:rPr>
        <w:t xml:space="preserve"> og struktur</w:t>
      </w:r>
    </w:p>
    <w:p w14:paraId="2644E495" w14:textId="6A528FA3" w:rsidR="00080423" w:rsidRPr="00452BD8" w:rsidRDefault="009E6839" w:rsidP="00080423">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Overordnet struktur</w:t>
      </w:r>
    </w:p>
    <w:p w14:paraId="0B186EB5" w14:textId="05668BEB" w:rsidR="005C1986" w:rsidRPr="00452BD8" w:rsidRDefault="00EA701F" w:rsidP="00122B8F">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fldChar w:fldCharType="begin"/>
      </w:r>
      <w:r w:rsidRPr="00452BD8">
        <w:rPr>
          <w:rFonts w:ascii="Aptos" w:eastAsia="Times New Roman" w:hAnsi="Aptos" w:cs="Times New Roman"/>
          <w:color w:val="000000" w:themeColor="text1"/>
          <w:sz w:val="24"/>
          <w:szCs w:val="24"/>
        </w:rPr>
        <w:instrText xml:space="preserve"> REF _Ref166787484 \h </w:instrText>
      </w:r>
      <w:r w:rsidR="00452BD8" w:rsidRPr="00452BD8">
        <w:rPr>
          <w:rFonts w:ascii="Aptos" w:eastAsia="Times New Roman" w:hAnsi="Aptos" w:cs="Times New Roman"/>
          <w:color w:val="000000" w:themeColor="text1"/>
          <w:sz w:val="24"/>
          <w:szCs w:val="24"/>
        </w:rPr>
        <w:instrText xml:space="preserve"> \* MERGEFORMAT </w:instrText>
      </w:r>
      <w:r w:rsidRPr="00452BD8">
        <w:rPr>
          <w:rFonts w:ascii="Aptos" w:eastAsia="Times New Roman" w:hAnsi="Aptos" w:cs="Times New Roman"/>
          <w:color w:val="000000" w:themeColor="text1"/>
          <w:sz w:val="24"/>
          <w:szCs w:val="24"/>
        </w:rPr>
      </w:r>
      <w:r w:rsidRPr="00452BD8">
        <w:rPr>
          <w:rFonts w:ascii="Aptos" w:eastAsia="Times New Roman" w:hAnsi="Aptos" w:cs="Times New Roman"/>
          <w:color w:val="000000" w:themeColor="text1"/>
          <w:sz w:val="24"/>
          <w:szCs w:val="24"/>
        </w:rPr>
        <w:fldChar w:fldCharType="separate"/>
      </w:r>
      <w:r w:rsidRPr="00452BD8">
        <w:rPr>
          <w:rFonts w:ascii="Aptos" w:hAnsi="Aptos"/>
          <w:sz w:val="24"/>
          <w:szCs w:val="24"/>
        </w:rPr>
        <w:t xml:space="preserve">Figur </w:t>
      </w:r>
      <w:r w:rsidRPr="00452BD8">
        <w:rPr>
          <w:rFonts w:ascii="Aptos" w:hAnsi="Aptos"/>
          <w:noProof/>
          <w:sz w:val="24"/>
          <w:szCs w:val="24"/>
        </w:rPr>
        <w:t>1</w:t>
      </w:r>
      <w:r w:rsidRPr="00452BD8">
        <w:rPr>
          <w:rFonts w:ascii="Aptos" w:eastAsia="Times New Roman" w:hAnsi="Aptos" w:cs="Times New Roman"/>
          <w:color w:val="000000" w:themeColor="text1"/>
          <w:sz w:val="24"/>
          <w:szCs w:val="24"/>
        </w:rPr>
        <w:fldChar w:fldCharType="end"/>
      </w:r>
      <w:r w:rsidRPr="00452BD8">
        <w:rPr>
          <w:rFonts w:ascii="Aptos" w:eastAsia="Times New Roman" w:hAnsi="Aptos" w:cs="Times New Roman"/>
          <w:color w:val="000000" w:themeColor="text1"/>
          <w:sz w:val="24"/>
          <w:szCs w:val="24"/>
        </w:rPr>
        <w:t xml:space="preserve"> </w:t>
      </w:r>
      <w:r w:rsidR="00080423" w:rsidRPr="00452BD8">
        <w:rPr>
          <w:rFonts w:ascii="Aptos" w:eastAsia="Times New Roman" w:hAnsi="Aptos" w:cs="Times New Roman"/>
          <w:color w:val="000000" w:themeColor="text1"/>
          <w:sz w:val="24"/>
          <w:szCs w:val="24"/>
        </w:rPr>
        <w:t xml:space="preserve">viser en grov skisse over den overordnede hovedflytstrukturen til SailSafe. Applikasjonen består av hjemskjermen og værskjermen, med ulike funksjoner for disse som vi ønsker å beskrive detaljert nedenfor. Disse skjermene er resultatet av å sammenstille flere datakilder (APIer) til brukbar funksjonalitet. </w:t>
      </w:r>
    </w:p>
    <w:p w14:paraId="2D35E4E3" w14:textId="7BB06251" w:rsidR="00EC7823" w:rsidRPr="00452BD8" w:rsidRDefault="00E0791C" w:rsidP="008539A4">
      <w:pPr>
        <w:spacing w:line="360" w:lineRule="auto"/>
        <w:ind w:right="-20"/>
        <w:rPr>
          <w:rFonts w:ascii="Aptos" w:eastAsia="Times New Roman" w:hAnsi="Aptos" w:cs="Times New Roman"/>
          <w:b/>
          <w:color w:val="000000" w:themeColor="text1"/>
          <w:sz w:val="24"/>
          <w:szCs w:val="24"/>
        </w:rPr>
      </w:pPr>
      <w:r w:rsidRPr="00452BD8">
        <w:rPr>
          <w:rFonts w:ascii="Aptos" w:hAnsi="Aptos"/>
          <w:sz w:val="24"/>
          <w:szCs w:val="24"/>
        </w:rPr>
        <w:fldChar w:fldCharType="begin"/>
      </w:r>
      <w:r w:rsidR="00314595">
        <w:rPr>
          <w:rFonts w:ascii="Aptos" w:hAnsi="Aptos"/>
          <w:sz w:val="24"/>
          <w:szCs w:val="24"/>
        </w:rPr>
        <w:instrText xml:space="preserve"> INCLUDEPICTURE "https://uio-my.sharepoint.com/Users/warsameabdi/Library/Group%20Containers/UBF8T346G9.ms/WebArchiveCopyPasteTempFiles/com.microsoft.Word/62d97d51-fd02-4e00-bec4-718a0d7feee5" \* MERGEFORMAT </w:instrText>
      </w:r>
      <w:r w:rsidR="00314595">
        <w:rPr>
          <w:rFonts w:ascii="Aptos" w:hAnsi="Aptos"/>
          <w:sz w:val="24"/>
          <w:szCs w:val="24"/>
        </w:rPr>
        <w:fldChar w:fldCharType="separate"/>
      </w:r>
      <w:r w:rsidRPr="00452BD8">
        <w:rPr>
          <w:rFonts w:ascii="Aptos" w:hAnsi="Aptos"/>
          <w:sz w:val="24"/>
          <w:szCs w:val="24"/>
        </w:rPr>
        <w:fldChar w:fldCharType="end"/>
      </w:r>
      <w:r w:rsidR="00EC7823" w:rsidRPr="00452BD8">
        <w:rPr>
          <w:rFonts w:ascii="Aptos" w:eastAsia="Times New Roman" w:hAnsi="Aptos" w:cs="Times New Roman"/>
          <w:b/>
          <w:color w:val="000000" w:themeColor="text1"/>
          <w:sz w:val="24"/>
          <w:szCs w:val="24"/>
        </w:rPr>
        <w:t>Hjemskjerm</w:t>
      </w:r>
      <w:r w:rsidR="00ED6DFF" w:rsidRPr="00452BD8">
        <w:rPr>
          <w:rFonts w:ascii="Aptos" w:eastAsia="Times New Roman" w:hAnsi="Aptos" w:cs="Times New Roman"/>
          <w:b/>
          <w:color w:val="000000" w:themeColor="text1"/>
          <w:sz w:val="24"/>
          <w:szCs w:val="24"/>
        </w:rPr>
        <w:t xml:space="preserve"> </w:t>
      </w:r>
    </w:p>
    <w:p w14:paraId="0962CCAC" w14:textId="4A125EE8" w:rsidR="003E2BF6" w:rsidRPr="00452BD8" w:rsidRDefault="003D1206" w:rsidP="008539A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SailSafe er minimalistisk. Det første som møter brukeren når man </w:t>
      </w:r>
      <w:r w:rsidR="005478EA" w:rsidRPr="00452BD8">
        <w:rPr>
          <w:rFonts w:ascii="Aptos" w:eastAsia="Times New Roman" w:hAnsi="Aptos" w:cs="Times New Roman"/>
          <w:color w:val="000000" w:themeColor="text1"/>
          <w:sz w:val="24"/>
          <w:szCs w:val="24"/>
        </w:rPr>
        <w:t xml:space="preserve">åpner applikasjonen </w:t>
      </w:r>
      <w:r w:rsidR="00EC7823" w:rsidRPr="00452BD8">
        <w:rPr>
          <w:rFonts w:ascii="Aptos" w:eastAsia="Times New Roman" w:hAnsi="Aptos" w:cs="Times New Roman"/>
          <w:color w:val="000000" w:themeColor="text1"/>
          <w:sz w:val="24"/>
          <w:szCs w:val="24"/>
        </w:rPr>
        <w:t xml:space="preserve">er </w:t>
      </w:r>
      <w:r w:rsidR="005478EA" w:rsidRPr="00452BD8">
        <w:rPr>
          <w:rFonts w:ascii="Aptos" w:eastAsia="Times New Roman" w:hAnsi="Aptos" w:cs="Times New Roman"/>
          <w:color w:val="000000" w:themeColor="text1"/>
          <w:sz w:val="24"/>
          <w:szCs w:val="24"/>
        </w:rPr>
        <w:t>hjemskjermen</w:t>
      </w:r>
      <w:r w:rsidR="00EC7823" w:rsidRPr="00452BD8">
        <w:rPr>
          <w:rFonts w:ascii="Aptos" w:eastAsia="Times New Roman" w:hAnsi="Aptos" w:cs="Times New Roman"/>
          <w:color w:val="000000" w:themeColor="text1"/>
          <w:sz w:val="24"/>
          <w:szCs w:val="24"/>
        </w:rPr>
        <w:t>. Hjemskjermen består i utgangspunktet</w:t>
      </w:r>
      <w:r w:rsidR="005478EA" w:rsidRPr="00452BD8">
        <w:rPr>
          <w:rFonts w:ascii="Aptos" w:eastAsia="Times New Roman" w:hAnsi="Aptos" w:cs="Times New Roman"/>
          <w:color w:val="000000" w:themeColor="text1"/>
          <w:sz w:val="24"/>
          <w:szCs w:val="24"/>
        </w:rPr>
        <w:t xml:space="preserve"> av en </w:t>
      </w:r>
      <w:r w:rsidR="005478EA" w:rsidRPr="00452BD8">
        <w:rPr>
          <w:rFonts w:ascii="Aptos" w:eastAsia="Times New Roman" w:hAnsi="Aptos" w:cs="Times New Roman"/>
          <w:i/>
          <w:color w:val="000000" w:themeColor="text1"/>
          <w:sz w:val="24"/>
          <w:szCs w:val="24"/>
        </w:rPr>
        <w:t>hovedflate</w:t>
      </w:r>
      <w:r w:rsidR="005478EA" w:rsidRPr="00452BD8">
        <w:rPr>
          <w:rFonts w:ascii="Aptos" w:eastAsia="Times New Roman" w:hAnsi="Aptos" w:cs="Times New Roman"/>
          <w:color w:val="000000" w:themeColor="text1"/>
          <w:sz w:val="24"/>
          <w:szCs w:val="24"/>
        </w:rPr>
        <w:t xml:space="preserve"> med</w:t>
      </w:r>
      <w:r w:rsidR="00946601" w:rsidRPr="00452BD8">
        <w:rPr>
          <w:rFonts w:ascii="Aptos" w:eastAsia="Times New Roman" w:hAnsi="Aptos" w:cs="Times New Roman"/>
          <w:color w:val="000000" w:themeColor="text1"/>
          <w:sz w:val="24"/>
          <w:szCs w:val="24"/>
        </w:rPr>
        <w:t xml:space="preserve"> </w:t>
      </w:r>
      <w:r w:rsidR="00EC7823" w:rsidRPr="00452BD8">
        <w:rPr>
          <w:rFonts w:ascii="Aptos" w:eastAsia="Times New Roman" w:hAnsi="Aptos" w:cs="Times New Roman"/>
          <w:color w:val="000000" w:themeColor="text1"/>
          <w:sz w:val="24"/>
          <w:szCs w:val="24"/>
        </w:rPr>
        <w:t xml:space="preserve">kartet </w:t>
      </w:r>
      <w:r w:rsidR="005478EA" w:rsidRPr="00452BD8">
        <w:rPr>
          <w:rFonts w:ascii="Aptos" w:eastAsia="Times New Roman" w:hAnsi="Aptos" w:cs="Times New Roman"/>
          <w:color w:val="000000" w:themeColor="text1"/>
          <w:sz w:val="24"/>
          <w:szCs w:val="24"/>
        </w:rPr>
        <w:t>Google Maps og en søkefunksjon øverst</w:t>
      </w:r>
      <w:r w:rsidR="00E75A81" w:rsidRPr="00452BD8">
        <w:rPr>
          <w:rFonts w:ascii="Aptos" w:eastAsia="Times New Roman" w:hAnsi="Aptos" w:cs="Times New Roman"/>
          <w:color w:val="000000" w:themeColor="text1"/>
          <w:sz w:val="24"/>
          <w:szCs w:val="24"/>
        </w:rPr>
        <w:t xml:space="preserve"> (</w:t>
      </w:r>
      <w:r w:rsidR="00EA701F" w:rsidRPr="00452BD8">
        <w:rPr>
          <w:rFonts w:ascii="Aptos" w:eastAsia="Times New Roman" w:hAnsi="Aptos" w:cs="Times New Roman"/>
          <w:noProof/>
          <w:color w:val="000000" w:themeColor="text1"/>
          <w:sz w:val="24"/>
          <w:szCs w:val="24"/>
        </w:rPr>
        <w:fldChar w:fldCharType="begin"/>
      </w:r>
      <w:r w:rsidR="00EA701F" w:rsidRPr="00452BD8">
        <w:rPr>
          <w:rFonts w:ascii="Aptos" w:eastAsia="Times New Roman" w:hAnsi="Aptos" w:cs="Times New Roman"/>
          <w:color w:val="000000" w:themeColor="text1"/>
          <w:sz w:val="24"/>
          <w:szCs w:val="24"/>
        </w:rPr>
        <w:instrText xml:space="preserve"> REF _Ref166787405 \h </w:instrText>
      </w:r>
      <w:r w:rsidR="00452BD8" w:rsidRPr="00452BD8">
        <w:rPr>
          <w:rFonts w:ascii="Aptos" w:eastAsia="Times New Roman" w:hAnsi="Aptos" w:cs="Times New Roman"/>
          <w:noProof/>
          <w:color w:val="000000" w:themeColor="text1"/>
          <w:sz w:val="24"/>
          <w:szCs w:val="24"/>
        </w:rPr>
        <w:instrText xml:space="preserve"> \* MERGEFORMAT </w:instrText>
      </w:r>
      <w:r w:rsidR="00EA701F" w:rsidRPr="00452BD8">
        <w:rPr>
          <w:rFonts w:ascii="Aptos" w:eastAsia="Times New Roman" w:hAnsi="Aptos" w:cs="Times New Roman"/>
          <w:noProof/>
          <w:color w:val="000000" w:themeColor="text1"/>
          <w:sz w:val="24"/>
          <w:szCs w:val="24"/>
        </w:rPr>
      </w:r>
      <w:r w:rsidR="00EA701F" w:rsidRPr="00452BD8">
        <w:rPr>
          <w:rFonts w:ascii="Aptos" w:eastAsia="Times New Roman" w:hAnsi="Aptos" w:cs="Times New Roman"/>
          <w:noProof/>
          <w:color w:val="000000" w:themeColor="text1"/>
          <w:sz w:val="24"/>
          <w:szCs w:val="24"/>
        </w:rPr>
        <w:fldChar w:fldCharType="separate"/>
      </w:r>
      <w:r w:rsidR="00EA701F" w:rsidRPr="00452BD8">
        <w:rPr>
          <w:rFonts w:ascii="Aptos" w:hAnsi="Aptos"/>
          <w:sz w:val="24"/>
          <w:szCs w:val="24"/>
        </w:rPr>
        <w:t xml:space="preserve">Figur </w:t>
      </w:r>
      <w:r w:rsidR="00EA701F" w:rsidRPr="00452BD8">
        <w:rPr>
          <w:rFonts w:ascii="Aptos" w:hAnsi="Aptos"/>
          <w:noProof/>
          <w:sz w:val="24"/>
          <w:szCs w:val="24"/>
        </w:rPr>
        <w:t>2</w:t>
      </w:r>
      <w:r w:rsidR="00EA701F" w:rsidRPr="00452BD8">
        <w:rPr>
          <w:rFonts w:ascii="Aptos" w:eastAsia="Times New Roman" w:hAnsi="Aptos" w:cs="Times New Roman"/>
          <w:noProof/>
          <w:color w:val="000000" w:themeColor="text1"/>
          <w:sz w:val="24"/>
          <w:szCs w:val="24"/>
        </w:rPr>
        <w:fldChar w:fldCharType="end"/>
      </w:r>
      <w:r w:rsidR="00E75A81" w:rsidRPr="00452BD8">
        <w:rPr>
          <w:rFonts w:ascii="Aptos" w:eastAsia="Times New Roman" w:hAnsi="Aptos" w:cs="Times New Roman"/>
          <w:color w:val="000000" w:themeColor="text1"/>
          <w:sz w:val="24"/>
          <w:szCs w:val="24"/>
        </w:rPr>
        <w:t>)</w:t>
      </w:r>
      <w:r w:rsidR="005478EA" w:rsidRPr="00452BD8">
        <w:rPr>
          <w:rFonts w:ascii="Aptos" w:eastAsia="Times New Roman" w:hAnsi="Aptos" w:cs="Times New Roman"/>
          <w:color w:val="000000" w:themeColor="text1"/>
          <w:sz w:val="24"/>
          <w:szCs w:val="24"/>
        </w:rPr>
        <w:t>.</w:t>
      </w:r>
      <w:r w:rsidR="00946601" w:rsidRPr="00452BD8">
        <w:rPr>
          <w:rFonts w:ascii="Aptos" w:eastAsia="Times New Roman" w:hAnsi="Aptos" w:cs="Times New Roman"/>
          <w:color w:val="000000" w:themeColor="text1"/>
          <w:sz w:val="24"/>
          <w:szCs w:val="24"/>
        </w:rPr>
        <w:t xml:space="preserve"> </w:t>
      </w:r>
      <w:r w:rsidR="002B6CF3" w:rsidRPr="00452BD8">
        <w:rPr>
          <w:rFonts w:ascii="Aptos" w:eastAsia="Times New Roman" w:hAnsi="Aptos" w:cs="Times New Roman"/>
          <w:color w:val="000000" w:themeColor="text1"/>
          <w:sz w:val="24"/>
          <w:szCs w:val="24"/>
        </w:rPr>
        <w:t xml:space="preserve">Teknisk så er kartet implementert ved hjelp av «Maps SDK for Android» fra Google Maps sin plattform, slik at brukeren </w:t>
      </w:r>
      <w:r w:rsidR="00334931" w:rsidRPr="00452BD8">
        <w:rPr>
          <w:rFonts w:ascii="Aptos" w:eastAsia="Times New Roman" w:hAnsi="Aptos" w:cs="Times New Roman"/>
          <w:color w:val="000000" w:themeColor="text1"/>
          <w:sz w:val="24"/>
          <w:szCs w:val="24"/>
        </w:rPr>
        <w:t>har tilgang til hele Google Maps-kartet</w:t>
      </w:r>
      <w:r w:rsidR="002B6CF3" w:rsidRPr="00452BD8">
        <w:rPr>
          <w:rFonts w:ascii="Aptos" w:eastAsia="Times New Roman" w:hAnsi="Aptos" w:cs="Times New Roman"/>
          <w:color w:val="000000" w:themeColor="text1"/>
          <w:sz w:val="24"/>
          <w:szCs w:val="24"/>
        </w:rPr>
        <w:t xml:space="preserve">. Her står </w:t>
      </w:r>
      <w:r w:rsidR="00334931" w:rsidRPr="00452BD8">
        <w:rPr>
          <w:rFonts w:ascii="Aptos" w:eastAsia="Times New Roman" w:hAnsi="Aptos" w:cs="Times New Roman"/>
          <w:color w:val="000000" w:themeColor="text1"/>
          <w:sz w:val="24"/>
          <w:szCs w:val="24"/>
        </w:rPr>
        <w:t xml:space="preserve">brukeren fritt til å zoome inn og ut gjennom enten knappene nederst til høyre eller ved hjelp av </w:t>
      </w:r>
      <w:r w:rsidR="00E1642A" w:rsidRPr="00452BD8">
        <w:rPr>
          <w:rFonts w:ascii="Aptos" w:eastAsia="Times New Roman" w:hAnsi="Aptos" w:cs="Times New Roman"/>
          <w:i/>
          <w:color w:val="000000" w:themeColor="text1"/>
          <w:sz w:val="24"/>
          <w:szCs w:val="24"/>
        </w:rPr>
        <w:t>«</w:t>
      </w:r>
      <w:r w:rsidR="006414FD" w:rsidRPr="00452BD8">
        <w:rPr>
          <w:rFonts w:ascii="Aptos" w:eastAsia="Times New Roman" w:hAnsi="Aptos" w:cs="Times New Roman"/>
          <w:i/>
          <w:color w:val="000000" w:themeColor="text1"/>
          <w:sz w:val="24"/>
          <w:szCs w:val="24"/>
        </w:rPr>
        <w:t>p</w:t>
      </w:r>
      <w:r w:rsidR="00E1642A" w:rsidRPr="00452BD8">
        <w:rPr>
          <w:rFonts w:ascii="Aptos" w:eastAsia="Times New Roman" w:hAnsi="Aptos" w:cs="Times New Roman"/>
          <w:i/>
          <w:color w:val="000000" w:themeColor="text1"/>
          <w:sz w:val="24"/>
          <w:szCs w:val="24"/>
        </w:rPr>
        <w:t>inch-to-</w:t>
      </w:r>
      <w:r w:rsidR="006414FD" w:rsidRPr="00452BD8">
        <w:rPr>
          <w:rFonts w:ascii="Aptos" w:eastAsia="Times New Roman" w:hAnsi="Aptos" w:cs="Times New Roman"/>
          <w:i/>
          <w:color w:val="000000" w:themeColor="text1"/>
          <w:sz w:val="24"/>
          <w:szCs w:val="24"/>
        </w:rPr>
        <w:t>z</w:t>
      </w:r>
      <w:r w:rsidR="00E1642A" w:rsidRPr="00452BD8">
        <w:rPr>
          <w:rFonts w:ascii="Aptos" w:eastAsia="Times New Roman" w:hAnsi="Aptos" w:cs="Times New Roman"/>
          <w:i/>
          <w:color w:val="000000" w:themeColor="text1"/>
          <w:sz w:val="24"/>
          <w:szCs w:val="24"/>
        </w:rPr>
        <w:t>oom»</w:t>
      </w:r>
      <w:r w:rsidR="00E1642A" w:rsidRPr="00452BD8">
        <w:rPr>
          <w:rFonts w:ascii="Aptos" w:eastAsia="Times New Roman" w:hAnsi="Aptos" w:cs="Times New Roman"/>
          <w:color w:val="000000" w:themeColor="text1"/>
          <w:sz w:val="24"/>
          <w:szCs w:val="24"/>
        </w:rPr>
        <w:t xml:space="preserve"> med fingrene</w:t>
      </w:r>
      <w:r w:rsidR="00334931" w:rsidRPr="00452BD8">
        <w:rPr>
          <w:rFonts w:ascii="Aptos" w:eastAsia="Times New Roman" w:hAnsi="Aptos" w:cs="Times New Roman"/>
          <w:i/>
          <w:color w:val="000000" w:themeColor="text1"/>
          <w:sz w:val="24"/>
          <w:szCs w:val="24"/>
        </w:rPr>
        <w:t>.</w:t>
      </w:r>
      <w:r w:rsidR="00F20FAB" w:rsidRPr="00452BD8">
        <w:rPr>
          <w:rFonts w:ascii="Aptos" w:eastAsia="Times New Roman" w:hAnsi="Aptos" w:cs="Times New Roman"/>
          <w:color w:val="000000" w:themeColor="text1"/>
          <w:sz w:val="24"/>
          <w:szCs w:val="24"/>
        </w:rPr>
        <w:t xml:space="preserve"> </w:t>
      </w:r>
      <w:r w:rsidR="003E2BF6" w:rsidRPr="00452BD8">
        <w:rPr>
          <w:rFonts w:ascii="Aptos" w:eastAsia="Times New Roman" w:hAnsi="Aptos" w:cs="Times New Roman"/>
          <w:color w:val="000000" w:themeColor="text1"/>
          <w:sz w:val="24"/>
          <w:szCs w:val="24"/>
        </w:rPr>
        <w:t xml:space="preserve">Videre er det en knapp for å vise </w:t>
      </w:r>
      <w:r w:rsidR="00C33E61" w:rsidRPr="00452BD8">
        <w:rPr>
          <w:rFonts w:ascii="Aptos" w:eastAsia="Times New Roman" w:hAnsi="Aptos" w:cs="Times New Roman"/>
          <w:color w:val="000000" w:themeColor="text1"/>
          <w:sz w:val="24"/>
          <w:szCs w:val="24"/>
        </w:rPr>
        <w:t>å sentrere kartet rundt brukeren</w:t>
      </w:r>
      <w:r w:rsidR="003E2BF6" w:rsidRPr="00452BD8">
        <w:rPr>
          <w:rFonts w:ascii="Aptos" w:eastAsia="Times New Roman" w:hAnsi="Aptos" w:cs="Times New Roman"/>
          <w:color w:val="000000" w:themeColor="text1"/>
          <w:sz w:val="24"/>
          <w:szCs w:val="24"/>
        </w:rPr>
        <w:t xml:space="preserve"> sin lokasjon. </w:t>
      </w:r>
      <w:r w:rsidR="005478EA" w:rsidRPr="00452BD8">
        <w:rPr>
          <w:rFonts w:ascii="Aptos" w:eastAsia="Times New Roman" w:hAnsi="Aptos" w:cs="Times New Roman"/>
          <w:color w:val="000000" w:themeColor="text1"/>
          <w:sz w:val="24"/>
          <w:szCs w:val="24"/>
        </w:rPr>
        <w:t>Brukeren har</w:t>
      </w:r>
      <w:r w:rsidR="002E45C0" w:rsidRPr="00452BD8">
        <w:rPr>
          <w:rFonts w:ascii="Aptos" w:eastAsia="Times New Roman" w:hAnsi="Aptos" w:cs="Times New Roman"/>
          <w:color w:val="000000" w:themeColor="text1"/>
          <w:sz w:val="24"/>
          <w:szCs w:val="24"/>
        </w:rPr>
        <w:t xml:space="preserve"> </w:t>
      </w:r>
      <w:r w:rsidR="000C2B97" w:rsidRPr="00452BD8">
        <w:rPr>
          <w:rFonts w:ascii="Aptos" w:eastAsia="Times New Roman" w:hAnsi="Aptos" w:cs="Times New Roman"/>
          <w:color w:val="000000" w:themeColor="text1"/>
          <w:sz w:val="24"/>
          <w:szCs w:val="24"/>
        </w:rPr>
        <w:t>fra</w:t>
      </w:r>
      <w:r w:rsidR="00B15C14" w:rsidRPr="00452BD8">
        <w:rPr>
          <w:rFonts w:ascii="Aptos" w:eastAsia="Times New Roman" w:hAnsi="Aptos" w:cs="Times New Roman"/>
          <w:color w:val="000000" w:themeColor="text1"/>
          <w:sz w:val="24"/>
          <w:szCs w:val="24"/>
        </w:rPr>
        <w:t xml:space="preserve"> hjemskjermen</w:t>
      </w:r>
      <w:r w:rsidR="00216F60" w:rsidRPr="00452BD8">
        <w:rPr>
          <w:rFonts w:ascii="Aptos" w:eastAsia="Times New Roman" w:hAnsi="Aptos" w:cs="Times New Roman"/>
          <w:color w:val="000000" w:themeColor="text1"/>
          <w:sz w:val="24"/>
          <w:szCs w:val="24"/>
        </w:rPr>
        <w:t xml:space="preserve"> </w:t>
      </w:r>
      <w:r w:rsidR="005478EA" w:rsidRPr="00452BD8">
        <w:rPr>
          <w:rFonts w:ascii="Aptos" w:eastAsia="Times New Roman" w:hAnsi="Aptos" w:cs="Times New Roman"/>
          <w:b/>
          <w:color w:val="000000" w:themeColor="text1"/>
          <w:sz w:val="24"/>
          <w:szCs w:val="24"/>
        </w:rPr>
        <w:t xml:space="preserve">to </w:t>
      </w:r>
      <w:r w:rsidR="00CF7640" w:rsidRPr="00452BD8">
        <w:rPr>
          <w:rFonts w:ascii="Aptos" w:eastAsia="Times New Roman" w:hAnsi="Aptos" w:cs="Times New Roman"/>
          <w:b/>
          <w:color w:val="000000" w:themeColor="text1"/>
          <w:sz w:val="24"/>
          <w:szCs w:val="24"/>
        </w:rPr>
        <w:t>funksjoner</w:t>
      </w:r>
      <w:r w:rsidR="00420203" w:rsidRPr="00452BD8">
        <w:rPr>
          <w:rFonts w:ascii="Aptos" w:eastAsia="Times New Roman" w:hAnsi="Aptos" w:cs="Times New Roman"/>
          <w:color w:val="000000" w:themeColor="text1"/>
          <w:sz w:val="24"/>
          <w:szCs w:val="24"/>
        </w:rPr>
        <w:t xml:space="preserve"> å velge mellom for å få frem værinformasjon</w:t>
      </w:r>
      <w:r w:rsidR="00E1642A" w:rsidRPr="00452BD8">
        <w:rPr>
          <w:rFonts w:ascii="Aptos" w:eastAsia="Times New Roman" w:hAnsi="Aptos" w:cs="Times New Roman"/>
          <w:color w:val="000000" w:themeColor="text1"/>
          <w:sz w:val="24"/>
          <w:szCs w:val="24"/>
        </w:rPr>
        <w:t>en de ønsker</w:t>
      </w:r>
      <w:r w:rsidR="005C1986" w:rsidRPr="00452BD8">
        <w:rPr>
          <w:rFonts w:ascii="Aptos" w:eastAsia="Times New Roman" w:hAnsi="Aptos" w:cs="Times New Roman"/>
          <w:color w:val="000000" w:themeColor="text1"/>
          <w:sz w:val="24"/>
          <w:szCs w:val="24"/>
        </w:rPr>
        <w:t>.</w:t>
      </w:r>
      <w:r w:rsidR="005478EA" w:rsidRPr="00452BD8">
        <w:rPr>
          <w:rFonts w:ascii="Aptos" w:eastAsia="Times New Roman" w:hAnsi="Aptos" w:cs="Times New Roman"/>
          <w:color w:val="000000" w:themeColor="text1"/>
          <w:sz w:val="24"/>
          <w:szCs w:val="24"/>
        </w:rPr>
        <w:t xml:space="preserve"> </w:t>
      </w:r>
    </w:p>
    <w:p w14:paraId="723B3395" w14:textId="156A7328" w:rsidR="005C1986" w:rsidRPr="00452BD8" w:rsidRDefault="005C1986" w:rsidP="005C1986">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Søkefunksjon</w:t>
      </w:r>
    </w:p>
    <w:p w14:paraId="2DE74F2E" w14:textId="3390173C" w:rsidR="00EA6959" w:rsidRPr="00452BD8" w:rsidRDefault="005C1986" w:rsidP="005C1986">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Bruker kan </w:t>
      </w:r>
      <w:r w:rsidR="00F20FAB" w:rsidRPr="00452BD8">
        <w:rPr>
          <w:rFonts w:ascii="Aptos" w:eastAsia="Times New Roman" w:hAnsi="Aptos" w:cs="Times New Roman"/>
          <w:color w:val="000000" w:themeColor="text1"/>
          <w:sz w:val="24"/>
          <w:szCs w:val="24"/>
        </w:rPr>
        <w:t>søke</w:t>
      </w:r>
      <w:r w:rsidR="00E435C0" w:rsidRPr="00452BD8">
        <w:rPr>
          <w:rFonts w:ascii="Aptos" w:eastAsia="Times New Roman" w:hAnsi="Aptos" w:cs="Times New Roman"/>
          <w:color w:val="000000" w:themeColor="text1"/>
          <w:sz w:val="24"/>
          <w:szCs w:val="24"/>
        </w:rPr>
        <w:t xml:space="preserve"> ved hjelp av søkefeltet øverst på hjemskjermen</w:t>
      </w:r>
      <w:r w:rsidR="005906CE" w:rsidRPr="00452BD8">
        <w:rPr>
          <w:rFonts w:ascii="Aptos" w:eastAsia="Times New Roman" w:hAnsi="Aptos" w:cs="Times New Roman"/>
          <w:color w:val="000000" w:themeColor="text1"/>
          <w:sz w:val="24"/>
          <w:szCs w:val="24"/>
        </w:rPr>
        <w:t xml:space="preserve"> (</w:t>
      </w:r>
      <w:r w:rsidR="00EA701F" w:rsidRPr="00452BD8">
        <w:rPr>
          <w:rFonts w:ascii="Aptos" w:eastAsia="Times New Roman" w:hAnsi="Aptos" w:cs="Times New Roman"/>
          <w:noProof/>
          <w:color w:val="000000" w:themeColor="text1"/>
          <w:sz w:val="24"/>
          <w:szCs w:val="24"/>
        </w:rPr>
        <w:fldChar w:fldCharType="begin"/>
      </w:r>
      <w:r w:rsidR="00EA701F" w:rsidRPr="00452BD8">
        <w:rPr>
          <w:rFonts w:ascii="Aptos" w:eastAsia="Times New Roman" w:hAnsi="Aptos" w:cs="Times New Roman"/>
          <w:color w:val="000000" w:themeColor="text1"/>
          <w:sz w:val="24"/>
          <w:szCs w:val="24"/>
        </w:rPr>
        <w:instrText xml:space="preserve"> REF _Ref166787405 \h </w:instrText>
      </w:r>
      <w:r w:rsidR="00452BD8" w:rsidRPr="00452BD8">
        <w:rPr>
          <w:rFonts w:ascii="Aptos" w:eastAsia="Times New Roman" w:hAnsi="Aptos" w:cs="Times New Roman"/>
          <w:noProof/>
          <w:color w:val="000000" w:themeColor="text1"/>
          <w:sz w:val="24"/>
          <w:szCs w:val="24"/>
        </w:rPr>
        <w:instrText xml:space="preserve"> \* MERGEFORMAT </w:instrText>
      </w:r>
      <w:r w:rsidR="00EA701F" w:rsidRPr="00452BD8">
        <w:rPr>
          <w:rFonts w:ascii="Aptos" w:eastAsia="Times New Roman" w:hAnsi="Aptos" w:cs="Times New Roman"/>
          <w:noProof/>
          <w:color w:val="000000" w:themeColor="text1"/>
          <w:sz w:val="24"/>
          <w:szCs w:val="24"/>
        </w:rPr>
      </w:r>
      <w:r w:rsidR="00EA701F" w:rsidRPr="00452BD8">
        <w:rPr>
          <w:rFonts w:ascii="Aptos" w:eastAsia="Times New Roman" w:hAnsi="Aptos" w:cs="Times New Roman"/>
          <w:noProof/>
          <w:color w:val="000000" w:themeColor="text1"/>
          <w:sz w:val="24"/>
          <w:szCs w:val="24"/>
        </w:rPr>
        <w:fldChar w:fldCharType="separate"/>
      </w:r>
      <w:r w:rsidR="00EA701F" w:rsidRPr="00452BD8">
        <w:rPr>
          <w:rFonts w:ascii="Aptos" w:hAnsi="Aptos"/>
          <w:sz w:val="24"/>
          <w:szCs w:val="24"/>
        </w:rPr>
        <w:t xml:space="preserve">Figur </w:t>
      </w:r>
      <w:r w:rsidR="00EA701F" w:rsidRPr="00452BD8">
        <w:rPr>
          <w:rFonts w:ascii="Aptos" w:hAnsi="Aptos"/>
          <w:noProof/>
          <w:sz w:val="24"/>
          <w:szCs w:val="24"/>
        </w:rPr>
        <w:t>2</w:t>
      </w:r>
      <w:r w:rsidR="00EA701F" w:rsidRPr="00452BD8">
        <w:rPr>
          <w:rFonts w:ascii="Aptos" w:eastAsia="Times New Roman" w:hAnsi="Aptos" w:cs="Times New Roman"/>
          <w:noProof/>
          <w:color w:val="000000" w:themeColor="text1"/>
          <w:sz w:val="24"/>
          <w:szCs w:val="24"/>
        </w:rPr>
        <w:fldChar w:fldCharType="end"/>
      </w:r>
      <w:r w:rsidR="005906CE" w:rsidRPr="00452BD8">
        <w:rPr>
          <w:rFonts w:ascii="Aptos" w:eastAsia="Times New Roman" w:hAnsi="Aptos" w:cs="Times New Roman"/>
          <w:color w:val="000000" w:themeColor="text1"/>
          <w:sz w:val="24"/>
          <w:szCs w:val="24"/>
        </w:rPr>
        <w:t>)</w:t>
      </w:r>
      <w:r w:rsidR="00E435C0" w:rsidRPr="00452BD8">
        <w:rPr>
          <w:rFonts w:ascii="Aptos" w:eastAsia="Times New Roman" w:hAnsi="Aptos" w:cs="Times New Roman"/>
          <w:color w:val="000000" w:themeColor="text1"/>
          <w:sz w:val="24"/>
          <w:szCs w:val="24"/>
        </w:rPr>
        <w:t xml:space="preserve"> </w:t>
      </w:r>
      <w:r w:rsidR="00CF7640" w:rsidRPr="00452BD8">
        <w:rPr>
          <w:rFonts w:ascii="Aptos" w:eastAsia="Times New Roman" w:hAnsi="Aptos" w:cs="Times New Roman"/>
          <w:color w:val="000000" w:themeColor="text1"/>
          <w:sz w:val="24"/>
          <w:szCs w:val="24"/>
        </w:rPr>
        <w:t xml:space="preserve">– </w:t>
      </w:r>
      <w:r w:rsidR="00E435C0" w:rsidRPr="00452BD8">
        <w:rPr>
          <w:rFonts w:ascii="Aptos" w:eastAsia="Times New Roman" w:hAnsi="Aptos" w:cs="Times New Roman"/>
          <w:color w:val="000000" w:themeColor="text1"/>
          <w:sz w:val="24"/>
          <w:szCs w:val="24"/>
        </w:rPr>
        <w:t>idéen</w:t>
      </w:r>
      <w:r w:rsidR="008E3C88" w:rsidRPr="00452BD8">
        <w:rPr>
          <w:rFonts w:ascii="Aptos" w:eastAsia="Times New Roman" w:hAnsi="Aptos" w:cs="Times New Roman"/>
          <w:color w:val="000000" w:themeColor="text1"/>
          <w:sz w:val="24"/>
          <w:szCs w:val="24"/>
        </w:rPr>
        <w:t xml:space="preserve"> er</w:t>
      </w:r>
      <w:r w:rsidR="00CF7640" w:rsidRPr="00452BD8">
        <w:rPr>
          <w:rFonts w:ascii="Aptos" w:eastAsia="Times New Roman" w:hAnsi="Aptos" w:cs="Times New Roman"/>
          <w:color w:val="000000" w:themeColor="text1"/>
          <w:sz w:val="24"/>
          <w:szCs w:val="24"/>
        </w:rPr>
        <w:t xml:space="preserve"> å gi brukeren </w:t>
      </w:r>
      <w:r w:rsidR="000108E4" w:rsidRPr="00452BD8">
        <w:rPr>
          <w:rFonts w:ascii="Aptos" w:eastAsia="Times New Roman" w:hAnsi="Aptos" w:cs="Times New Roman"/>
          <w:color w:val="000000" w:themeColor="text1"/>
          <w:sz w:val="24"/>
          <w:szCs w:val="24"/>
        </w:rPr>
        <w:t xml:space="preserve">mulighet til å finne værinformasjon uten behov for manuell utforsking av kartet. Dette gir en mer direkte tilnærming til informasjonssøker og øker brukervennligheten til appen. </w:t>
      </w:r>
      <w:r w:rsidR="00E75A81" w:rsidRPr="00452BD8">
        <w:rPr>
          <w:rFonts w:ascii="Aptos" w:eastAsia="Times New Roman" w:hAnsi="Aptos" w:cs="Times New Roman"/>
          <w:color w:val="000000" w:themeColor="text1"/>
          <w:sz w:val="24"/>
          <w:szCs w:val="24"/>
        </w:rPr>
        <w:t>Søkefunksjonen benytter seg av</w:t>
      </w:r>
      <w:r w:rsidR="008E3C88" w:rsidRPr="00452BD8">
        <w:rPr>
          <w:rFonts w:ascii="Aptos" w:eastAsia="Times New Roman" w:hAnsi="Aptos" w:cs="Times New Roman"/>
          <w:color w:val="000000" w:themeColor="text1"/>
          <w:sz w:val="24"/>
          <w:szCs w:val="24"/>
        </w:rPr>
        <w:t xml:space="preserve"> «</w:t>
      </w:r>
      <w:r w:rsidR="008E3C88" w:rsidRPr="00452BD8">
        <w:rPr>
          <w:rFonts w:ascii="Aptos" w:eastAsia="Times New Roman" w:hAnsi="Aptos" w:cs="Times New Roman"/>
          <w:i/>
          <w:iCs/>
          <w:color w:val="000000" w:themeColor="text1"/>
          <w:sz w:val="24"/>
          <w:szCs w:val="24"/>
        </w:rPr>
        <w:t>geoceoding</w:t>
      </w:r>
      <w:r w:rsidR="008E3C88" w:rsidRPr="00452BD8">
        <w:rPr>
          <w:rFonts w:ascii="Aptos" w:eastAsia="Times New Roman" w:hAnsi="Aptos" w:cs="Times New Roman"/>
          <w:color w:val="000000" w:themeColor="text1"/>
          <w:sz w:val="24"/>
          <w:szCs w:val="24"/>
        </w:rPr>
        <w:t xml:space="preserve">», det vil si at man konverterer stedsnavn til koordinater </w:t>
      </w:r>
      <w:r w:rsidR="00A40219" w:rsidRPr="00452BD8">
        <w:rPr>
          <w:rFonts w:ascii="Aptos" w:eastAsia="Times New Roman" w:hAnsi="Aptos" w:cs="Times New Roman"/>
          <w:color w:val="000000" w:themeColor="text1"/>
          <w:sz w:val="24"/>
          <w:szCs w:val="24"/>
        </w:rPr>
        <w:t>for å gjøre oppslag</w:t>
      </w:r>
      <w:r w:rsidR="00F4495D" w:rsidRPr="00452BD8">
        <w:rPr>
          <w:rFonts w:ascii="Aptos" w:eastAsia="Times New Roman" w:hAnsi="Aptos" w:cs="Times New Roman"/>
          <w:color w:val="000000" w:themeColor="text1"/>
          <w:sz w:val="24"/>
          <w:szCs w:val="24"/>
        </w:rPr>
        <w:t xml:space="preserve"> </w:t>
      </w:r>
      <w:r w:rsidR="00E600C2" w:rsidRPr="00452BD8">
        <w:rPr>
          <w:rFonts w:ascii="Aptos" w:eastAsia="Times New Roman" w:hAnsi="Aptos" w:cs="Times New Roman"/>
          <w:color w:val="000000" w:themeColor="text1"/>
          <w:sz w:val="24"/>
          <w:szCs w:val="24"/>
        </w:rPr>
        <w:t>på</w:t>
      </w:r>
      <w:r w:rsidR="00F4495D" w:rsidRPr="00452BD8">
        <w:rPr>
          <w:rFonts w:ascii="Aptos" w:eastAsia="Times New Roman" w:hAnsi="Aptos" w:cs="Times New Roman"/>
          <w:color w:val="000000" w:themeColor="text1"/>
          <w:sz w:val="24"/>
          <w:szCs w:val="24"/>
        </w:rPr>
        <w:t xml:space="preserve"> datakildene våre</w:t>
      </w:r>
      <w:r w:rsidR="004045C0"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noProof/>
            <w:color w:val="000000" w:themeColor="text1"/>
            <w:sz w:val="24"/>
            <w:szCs w:val="24"/>
          </w:rPr>
          <w:id w:val="1792320990"/>
          <w:citation/>
        </w:sdtPr>
        <w:sdtEndPr/>
        <w:sdtContent>
          <w:r w:rsidR="00FC6CE1" w:rsidRPr="00452BD8">
            <w:rPr>
              <w:rFonts w:ascii="Aptos" w:eastAsia="Times New Roman" w:hAnsi="Aptos" w:cs="Times New Roman"/>
              <w:noProof/>
              <w:color w:val="000000" w:themeColor="text1"/>
              <w:sz w:val="24"/>
              <w:szCs w:val="24"/>
            </w:rPr>
            <w:fldChar w:fldCharType="begin"/>
          </w:r>
          <w:r w:rsidR="00FC6CE1" w:rsidRPr="00452BD8">
            <w:rPr>
              <w:rFonts w:ascii="Aptos" w:eastAsia="Times New Roman" w:hAnsi="Aptos" w:cs="Times New Roman"/>
              <w:color w:val="000000" w:themeColor="text1"/>
              <w:sz w:val="24"/>
              <w:szCs w:val="24"/>
            </w:rPr>
            <w:instrText xml:space="preserve"> CITATION Goo24 \l 1044 </w:instrText>
          </w:r>
          <w:r w:rsidR="00FC6CE1" w:rsidRPr="00452BD8">
            <w:rPr>
              <w:rFonts w:ascii="Aptos" w:eastAsia="Times New Roman" w:hAnsi="Aptos" w:cs="Times New Roman"/>
              <w:noProof/>
              <w:color w:val="000000" w:themeColor="text1"/>
              <w:sz w:val="24"/>
              <w:szCs w:val="24"/>
            </w:rPr>
            <w:fldChar w:fldCharType="separate"/>
          </w:r>
          <w:r w:rsidR="000D15FD" w:rsidRPr="00452BD8">
            <w:rPr>
              <w:rFonts w:ascii="Aptos" w:eastAsia="Times New Roman" w:hAnsi="Aptos" w:cs="Times New Roman"/>
              <w:color w:val="000000" w:themeColor="text1"/>
              <w:sz w:val="24"/>
              <w:szCs w:val="24"/>
            </w:rPr>
            <w:t>(Google Maps Platform, 2024)</w:t>
          </w:r>
          <w:r w:rsidR="00FC6CE1" w:rsidRPr="00452BD8">
            <w:rPr>
              <w:rFonts w:ascii="Aptos" w:eastAsia="Times New Roman" w:hAnsi="Aptos" w:cs="Times New Roman"/>
              <w:noProof/>
              <w:color w:val="000000" w:themeColor="text1"/>
              <w:sz w:val="24"/>
              <w:szCs w:val="24"/>
            </w:rPr>
            <w:fldChar w:fldCharType="end"/>
          </w:r>
        </w:sdtContent>
      </w:sdt>
      <w:r w:rsidR="00A40219" w:rsidRPr="00452BD8">
        <w:rPr>
          <w:rFonts w:ascii="Aptos" w:eastAsia="Times New Roman" w:hAnsi="Aptos" w:cs="Times New Roman"/>
          <w:color w:val="000000" w:themeColor="text1"/>
          <w:sz w:val="24"/>
          <w:szCs w:val="24"/>
        </w:rPr>
        <w:t>.</w:t>
      </w:r>
      <w:r w:rsidR="008E3C88" w:rsidRPr="00452BD8">
        <w:rPr>
          <w:rFonts w:ascii="Aptos" w:eastAsia="Times New Roman" w:hAnsi="Aptos" w:cs="Times New Roman"/>
          <w:color w:val="000000" w:themeColor="text1"/>
          <w:sz w:val="24"/>
          <w:szCs w:val="24"/>
        </w:rPr>
        <w:t xml:space="preserve"> </w:t>
      </w:r>
      <w:r w:rsidR="00C67FDF" w:rsidRPr="00452BD8">
        <w:rPr>
          <w:rFonts w:ascii="Aptos" w:eastAsia="Times New Roman" w:hAnsi="Aptos" w:cs="Times New Roman"/>
          <w:color w:val="000000" w:themeColor="text1"/>
          <w:sz w:val="24"/>
          <w:szCs w:val="24"/>
        </w:rPr>
        <w:t xml:space="preserve">I tillegg har vi </w:t>
      </w:r>
      <w:proofErr w:type="gramStart"/>
      <w:r w:rsidR="00C67FDF" w:rsidRPr="00452BD8">
        <w:rPr>
          <w:rFonts w:ascii="Aptos" w:eastAsia="Times New Roman" w:hAnsi="Aptos" w:cs="Times New Roman"/>
          <w:color w:val="000000" w:themeColor="text1"/>
          <w:sz w:val="24"/>
          <w:szCs w:val="24"/>
        </w:rPr>
        <w:t>implementert</w:t>
      </w:r>
      <w:proofErr w:type="gramEnd"/>
      <w:r w:rsidR="00C67FDF" w:rsidRPr="00452BD8">
        <w:rPr>
          <w:rFonts w:ascii="Aptos" w:eastAsia="Times New Roman" w:hAnsi="Aptos" w:cs="Times New Roman"/>
          <w:color w:val="000000" w:themeColor="text1"/>
          <w:sz w:val="24"/>
          <w:szCs w:val="24"/>
        </w:rPr>
        <w:t xml:space="preserve"> en «autocomplete» funksjon, der bruker får forslag til steder basert på </w:t>
      </w:r>
      <w:r w:rsidR="00E600C2" w:rsidRPr="00452BD8">
        <w:rPr>
          <w:rFonts w:ascii="Aptos" w:eastAsia="Times New Roman" w:hAnsi="Aptos" w:cs="Times New Roman"/>
          <w:color w:val="000000" w:themeColor="text1"/>
          <w:sz w:val="24"/>
          <w:szCs w:val="24"/>
        </w:rPr>
        <w:t>teksten</w:t>
      </w:r>
      <w:r w:rsidR="00C67FDF" w:rsidRPr="00452BD8">
        <w:rPr>
          <w:rFonts w:ascii="Aptos" w:eastAsia="Times New Roman" w:hAnsi="Aptos" w:cs="Times New Roman"/>
          <w:color w:val="000000" w:themeColor="text1"/>
          <w:sz w:val="24"/>
          <w:szCs w:val="24"/>
        </w:rPr>
        <w:t xml:space="preserve"> de</w:t>
      </w:r>
      <w:r w:rsidR="00E600C2" w:rsidRPr="00452BD8">
        <w:rPr>
          <w:rFonts w:ascii="Aptos" w:eastAsia="Times New Roman" w:hAnsi="Aptos" w:cs="Times New Roman"/>
          <w:color w:val="000000" w:themeColor="text1"/>
          <w:sz w:val="24"/>
          <w:szCs w:val="24"/>
        </w:rPr>
        <w:t xml:space="preserve"> taster inn</w:t>
      </w:r>
      <w:r w:rsidR="0022015F" w:rsidRPr="00452BD8">
        <w:rPr>
          <w:rFonts w:ascii="Aptos" w:eastAsia="Times New Roman" w:hAnsi="Aptos" w:cs="Times New Roman"/>
          <w:color w:val="000000" w:themeColor="text1"/>
          <w:sz w:val="24"/>
          <w:szCs w:val="24"/>
        </w:rPr>
        <w:t xml:space="preserve">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_Ref166787520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7</w:t>
      </w:r>
      <w:r w:rsidR="000E0ED9" w:rsidRPr="00452BD8">
        <w:rPr>
          <w:rFonts w:ascii="Aptos" w:eastAsia="Times New Roman" w:hAnsi="Aptos" w:cs="Times New Roman"/>
          <w:noProof/>
          <w:color w:val="000000" w:themeColor="text1"/>
          <w:sz w:val="24"/>
          <w:szCs w:val="24"/>
        </w:rPr>
        <w:fldChar w:fldCharType="end"/>
      </w:r>
      <w:r w:rsidR="0022015F" w:rsidRPr="00452BD8">
        <w:rPr>
          <w:rFonts w:ascii="Aptos" w:eastAsia="Times New Roman" w:hAnsi="Aptos" w:cs="Times New Roman"/>
          <w:color w:val="000000" w:themeColor="text1"/>
          <w:sz w:val="24"/>
          <w:szCs w:val="24"/>
        </w:rPr>
        <w:t>)</w:t>
      </w:r>
      <w:r w:rsidR="00C67FDF" w:rsidRPr="00452BD8">
        <w:rPr>
          <w:rFonts w:ascii="Aptos" w:eastAsia="Times New Roman" w:hAnsi="Aptos" w:cs="Times New Roman"/>
          <w:color w:val="000000" w:themeColor="text1"/>
          <w:sz w:val="24"/>
          <w:szCs w:val="24"/>
        </w:rPr>
        <w:t>.</w:t>
      </w:r>
      <w:r w:rsidR="008E3C88" w:rsidRPr="00452BD8">
        <w:rPr>
          <w:rFonts w:ascii="Aptos" w:eastAsia="Times New Roman" w:hAnsi="Aptos" w:cs="Times New Roman"/>
          <w:color w:val="000000" w:themeColor="text1"/>
          <w:sz w:val="24"/>
          <w:szCs w:val="24"/>
        </w:rPr>
        <w:t xml:space="preserve"> </w:t>
      </w:r>
      <w:r w:rsidR="00A40219" w:rsidRPr="00452BD8">
        <w:rPr>
          <w:rFonts w:ascii="Aptos" w:eastAsia="Times New Roman" w:hAnsi="Aptos" w:cs="Times New Roman"/>
          <w:color w:val="000000" w:themeColor="text1"/>
          <w:sz w:val="24"/>
          <w:szCs w:val="24"/>
        </w:rPr>
        <w:t xml:space="preserve">Trykker man på komponenten blir </w:t>
      </w:r>
      <w:r w:rsidR="00E75A81" w:rsidRPr="00452BD8">
        <w:rPr>
          <w:rFonts w:ascii="Aptos" w:eastAsia="Times New Roman" w:hAnsi="Aptos" w:cs="Times New Roman"/>
          <w:color w:val="000000" w:themeColor="text1"/>
          <w:sz w:val="24"/>
          <w:szCs w:val="24"/>
        </w:rPr>
        <w:t>brukeren di</w:t>
      </w:r>
      <w:r w:rsidR="00A40219" w:rsidRPr="00452BD8">
        <w:rPr>
          <w:rFonts w:ascii="Aptos" w:eastAsia="Times New Roman" w:hAnsi="Aptos" w:cs="Times New Roman"/>
          <w:color w:val="000000" w:themeColor="text1"/>
          <w:sz w:val="24"/>
          <w:szCs w:val="24"/>
        </w:rPr>
        <w:t xml:space="preserve">rigert </w:t>
      </w:r>
      <w:r w:rsidR="00E75A81" w:rsidRPr="00452BD8">
        <w:rPr>
          <w:rFonts w:ascii="Aptos" w:eastAsia="Times New Roman" w:hAnsi="Aptos" w:cs="Times New Roman"/>
          <w:color w:val="000000" w:themeColor="text1"/>
          <w:sz w:val="24"/>
          <w:szCs w:val="24"/>
        </w:rPr>
        <w:t>til den fullstendige værinformasjon</w:t>
      </w:r>
      <w:r w:rsidR="00A40219" w:rsidRPr="00452BD8">
        <w:rPr>
          <w:rFonts w:ascii="Aptos" w:eastAsia="Times New Roman" w:hAnsi="Aptos" w:cs="Times New Roman"/>
          <w:color w:val="000000" w:themeColor="text1"/>
          <w:sz w:val="24"/>
          <w:szCs w:val="24"/>
        </w:rPr>
        <w:t>sskjermen</w:t>
      </w:r>
      <w:r w:rsidR="00E75A81" w:rsidRPr="00452BD8">
        <w:rPr>
          <w:rFonts w:ascii="Aptos" w:eastAsia="Times New Roman" w:hAnsi="Aptos" w:cs="Times New Roman"/>
          <w:color w:val="000000" w:themeColor="text1"/>
          <w:sz w:val="24"/>
          <w:szCs w:val="24"/>
        </w:rPr>
        <w:t xml:space="preserve">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_Ref166787529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4</w:t>
      </w:r>
      <w:r w:rsidR="000E0ED9" w:rsidRPr="00452BD8">
        <w:rPr>
          <w:rFonts w:ascii="Aptos" w:eastAsia="Times New Roman" w:hAnsi="Aptos" w:cs="Times New Roman"/>
          <w:noProof/>
          <w:color w:val="000000" w:themeColor="text1"/>
          <w:sz w:val="24"/>
          <w:szCs w:val="24"/>
        </w:rPr>
        <w:fldChar w:fldCharType="end"/>
      </w:r>
      <w:r w:rsidR="00E75A81" w:rsidRPr="00452BD8">
        <w:rPr>
          <w:rFonts w:ascii="Aptos" w:eastAsia="Times New Roman" w:hAnsi="Aptos" w:cs="Times New Roman"/>
          <w:color w:val="000000" w:themeColor="text1"/>
          <w:sz w:val="24"/>
          <w:szCs w:val="24"/>
        </w:rPr>
        <w:t>).</w:t>
      </w:r>
    </w:p>
    <w:p w14:paraId="7D0B0537" w14:textId="77777777" w:rsidR="005D7BC4" w:rsidRPr="00452BD8" w:rsidRDefault="005D7BC4" w:rsidP="005C1986">
      <w:pPr>
        <w:pStyle w:val="Listeavsnitt"/>
        <w:spacing w:line="360" w:lineRule="auto"/>
        <w:ind w:left="0" w:right="-20"/>
        <w:rPr>
          <w:rFonts w:ascii="Aptos" w:eastAsia="Times New Roman" w:hAnsi="Aptos" w:cs="Times New Roman"/>
          <w:b/>
          <w:color w:val="000000" w:themeColor="text1"/>
          <w:sz w:val="24"/>
          <w:szCs w:val="24"/>
        </w:rPr>
      </w:pPr>
    </w:p>
    <w:p w14:paraId="24ECC919" w14:textId="77777777" w:rsidR="005D7BC4" w:rsidRPr="00452BD8" w:rsidRDefault="005D7BC4" w:rsidP="005C1986">
      <w:pPr>
        <w:pStyle w:val="Listeavsnitt"/>
        <w:spacing w:line="360" w:lineRule="auto"/>
        <w:ind w:left="0" w:right="-20"/>
        <w:rPr>
          <w:rFonts w:ascii="Aptos" w:eastAsia="Times New Roman" w:hAnsi="Aptos" w:cs="Times New Roman"/>
          <w:b/>
          <w:color w:val="000000" w:themeColor="text1"/>
          <w:sz w:val="24"/>
          <w:szCs w:val="24"/>
        </w:rPr>
      </w:pPr>
    </w:p>
    <w:p w14:paraId="29B1F3F4" w14:textId="77777777" w:rsidR="005D7BC4" w:rsidRPr="00452BD8" w:rsidRDefault="005D7BC4" w:rsidP="005C1986">
      <w:pPr>
        <w:pStyle w:val="Listeavsnitt"/>
        <w:spacing w:line="360" w:lineRule="auto"/>
        <w:ind w:left="0" w:right="-20"/>
        <w:rPr>
          <w:rFonts w:ascii="Aptos" w:eastAsia="Times New Roman" w:hAnsi="Aptos" w:cs="Times New Roman"/>
          <w:b/>
          <w:color w:val="000000" w:themeColor="text1"/>
          <w:sz w:val="24"/>
          <w:szCs w:val="24"/>
        </w:rPr>
      </w:pPr>
    </w:p>
    <w:p w14:paraId="33FB88A5" w14:textId="2AEB8DF7" w:rsidR="005C1986" w:rsidRPr="00452BD8" w:rsidRDefault="005C1986" w:rsidP="005C1986">
      <w:pPr>
        <w:pStyle w:val="Listeavsnitt"/>
        <w:spacing w:line="360" w:lineRule="auto"/>
        <w:ind w:left="0"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Interaktiv kartbruk</w:t>
      </w:r>
    </w:p>
    <w:p w14:paraId="32EFF422" w14:textId="39D833FC" w:rsidR="005C1986" w:rsidRPr="00452BD8" w:rsidRDefault="005C1986" w:rsidP="00F20FAB">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Bruker kan Interaktivt trykke på en lokasjon på kartet for å få opp værinformasjon på den spesifikke plassen. Trykker man på en lokasjon får man opp </w:t>
      </w:r>
      <w:r w:rsidR="00E600C2" w:rsidRPr="00452BD8">
        <w:rPr>
          <w:rFonts w:ascii="Aptos" w:eastAsia="Times New Roman" w:hAnsi="Aptos" w:cs="Times New Roman"/>
          <w:color w:val="000000" w:themeColor="text1"/>
          <w:sz w:val="24"/>
          <w:szCs w:val="24"/>
        </w:rPr>
        <w:t>stedsnavn</w:t>
      </w:r>
      <w:r w:rsidR="003655DB" w:rsidRPr="00452BD8">
        <w:rPr>
          <w:rFonts w:ascii="Aptos" w:eastAsia="Times New Roman" w:hAnsi="Aptos" w:cs="Times New Roman"/>
          <w:color w:val="000000" w:themeColor="text1"/>
          <w:sz w:val="24"/>
          <w:szCs w:val="24"/>
        </w:rPr>
        <w:t xml:space="preserve"> og</w:t>
      </w:r>
      <w:r w:rsidRPr="00452BD8">
        <w:rPr>
          <w:rFonts w:ascii="Aptos" w:eastAsia="Times New Roman" w:hAnsi="Aptos" w:cs="Times New Roman"/>
          <w:color w:val="000000" w:themeColor="text1"/>
          <w:sz w:val="24"/>
          <w:szCs w:val="24"/>
        </w:rPr>
        <w:t xml:space="preserve"> et lite sammendrag av værinformasjon med mulighet til å navigere til skjermen med fullstendig værinformasjon. Sammendraget viser det vi anser som den viktigste informasjon gjennom innsiktsarbeidet: et farevarselikon ved farevarsel, temperatur, vindstyrke</w:t>
      </w:r>
      <w:r w:rsidR="003655DB" w:rsidRPr="00452BD8">
        <w:rPr>
          <w:rFonts w:ascii="Aptos" w:eastAsia="Times New Roman" w:hAnsi="Aptos" w:cs="Times New Roman"/>
          <w:color w:val="000000" w:themeColor="text1"/>
          <w:sz w:val="24"/>
          <w:szCs w:val="24"/>
        </w:rPr>
        <w:t>,</w:t>
      </w:r>
      <w:r w:rsidRPr="00452BD8">
        <w:rPr>
          <w:rFonts w:ascii="Aptos" w:eastAsia="Times New Roman" w:hAnsi="Aptos" w:cs="Times New Roman"/>
          <w:color w:val="000000" w:themeColor="text1"/>
          <w:sz w:val="24"/>
          <w:szCs w:val="24"/>
        </w:rPr>
        <w:t xml:space="preserve"> vindretning</w:t>
      </w:r>
      <w:r w:rsidR="003655DB" w:rsidRPr="00452BD8">
        <w:rPr>
          <w:rFonts w:ascii="Aptos" w:eastAsia="Times New Roman" w:hAnsi="Aptos" w:cs="Times New Roman"/>
          <w:color w:val="000000" w:themeColor="text1"/>
          <w:sz w:val="24"/>
          <w:szCs w:val="24"/>
        </w:rPr>
        <w:t xml:space="preserve"> og</w:t>
      </w:r>
      <w:r w:rsidRPr="00452BD8">
        <w:rPr>
          <w:rFonts w:ascii="Aptos" w:eastAsia="Times New Roman" w:hAnsi="Aptos" w:cs="Times New Roman"/>
          <w:color w:val="000000" w:themeColor="text1"/>
          <w:sz w:val="24"/>
          <w:szCs w:val="24"/>
        </w:rPr>
        <w:t xml:space="preserve"> bølgehøyden</w:t>
      </w:r>
      <w:r w:rsidR="00524639" w:rsidRPr="00452BD8">
        <w:rPr>
          <w:rFonts w:ascii="Aptos" w:eastAsia="Times New Roman" w:hAnsi="Aptos" w:cs="Times New Roman"/>
          <w:color w:val="000000" w:themeColor="text1"/>
          <w:sz w:val="24"/>
          <w:szCs w:val="24"/>
        </w:rPr>
        <w:t xml:space="preserve">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_Ref166787536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3</w:t>
      </w:r>
      <w:r w:rsidR="000E0ED9" w:rsidRPr="00452BD8">
        <w:rPr>
          <w:rFonts w:ascii="Aptos" w:eastAsia="Times New Roman" w:hAnsi="Aptos" w:cs="Times New Roman"/>
          <w:noProof/>
          <w:color w:val="000000" w:themeColor="text1"/>
          <w:sz w:val="24"/>
          <w:szCs w:val="24"/>
        </w:rPr>
        <w:fldChar w:fldCharType="end"/>
      </w:r>
      <w:r w:rsidR="00524639" w:rsidRPr="00452BD8">
        <w:rPr>
          <w:rFonts w:ascii="Aptos" w:eastAsia="Times New Roman" w:hAnsi="Aptos" w:cs="Times New Roman"/>
          <w:color w:val="000000" w:themeColor="text1"/>
          <w:sz w:val="24"/>
          <w:szCs w:val="24"/>
        </w:rPr>
        <w:t>)</w:t>
      </w:r>
      <w:r w:rsidRPr="00452BD8">
        <w:rPr>
          <w:rFonts w:ascii="Aptos" w:eastAsia="Times New Roman" w:hAnsi="Aptos" w:cs="Times New Roman"/>
          <w:color w:val="000000" w:themeColor="text1"/>
          <w:sz w:val="24"/>
          <w:szCs w:val="24"/>
        </w:rPr>
        <w:t xml:space="preserve">. </w:t>
      </w:r>
    </w:p>
    <w:p w14:paraId="12C3044A" w14:textId="69DE008E" w:rsidR="00C40D58" w:rsidRPr="00452BD8" w:rsidRDefault="00317DDD" w:rsidP="00C40D5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Stedsnavn</w:t>
      </w:r>
    </w:p>
    <w:p w14:paraId="614BC9F7" w14:textId="7AAC346E" w:rsidR="00317DDD" w:rsidRPr="00452BD8" w:rsidRDefault="00317DDD" w:rsidP="00C40D5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Stedsnavn finner man i komponenten for sammendraget av værinformasjon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_Ref166787536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3</w:t>
      </w:r>
      <w:r w:rsidR="000E0ED9" w:rsidRPr="00452BD8">
        <w:rPr>
          <w:rFonts w:ascii="Aptos" w:eastAsia="Times New Roman" w:hAnsi="Aptos" w:cs="Times New Roman"/>
          <w:noProof/>
          <w:color w:val="000000" w:themeColor="text1"/>
          <w:sz w:val="24"/>
          <w:szCs w:val="24"/>
        </w:rPr>
        <w:fldChar w:fldCharType="end"/>
      </w:r>
      <w:r w:rsidRPr="00452BD8">
        <w:rPr>
          <w:rFonts w:ascii="Aptos" w:eastAsia="Times New Roman" w:hAnsi="Aptos" w:cs="Times New Roman"/>
          <w:color w:val="000000" w:themeColor="text1"/>
          <w:sz w:val="24"/>
          <w:szCs w:val="24"/>
        </w:rPr>
        <w:t>), skjermen for fullstendig værinformasjon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_Ref166787529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4</w:t>
      </w:r>
      <w:r w:rsidR="000E0ED9" w:rsidRPr="00452BD8">
        <w:rPr>
          <w:rFonts w:ascii="Aptos" w:eastAsia="Times New Roman" w:hAnsi="Aptos" w:cs="Times New Roman"/>
          <w:noProof/>
          <w:color w:val="000000" w:themeColor="text1"/>
          <w:sz w:val="24"/>
          <w:szCs w:val="24"/>
        </w:rPr>
        <w:fldChar w:fldCharType="end"/>
      </w:r>
      <w:r w:rsidRPr="00452BD8">
        <w:rPr>
          <w:rFonts w:ascii="Aptos" w:eastAsia="Times New Roman" w:hAnsi="Aptos" w:cs="Times New Roman"/>
          <w:color w:val="000000" w:themeColor="text1"/>
          <w:sz w:val="24"/>
          <w:szCs w:val="24"/>
        </w:rPr>
        <w:t>) og skjermen for havinformasjon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_Ref166787555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5</w:t>
      </w:r>
      <w:r w:rsidR="000E0ED9" w:rsidRPr="00452BD8">
        <w:rPr>
          <w:rFonts w:ascii="Aptos" w:eastAsia="Times New Roman" w:hAnsi="Aptos" w:cs="Times New Roman"/>
          <w:noProof/>
          <w:color w:val="000000" w:themeColor="text1"/>
          <w:sz w:val="24"/>
          <w:szCs w:val="24"/>
        </w:rPr>
        <w:fldChar w:fldCharType="end"/>
      </w:r>
      <w:r w:rsidR="00320193" w:rsidRPr="00452BD8">
        <w:rPr>
          <w:rFonts w:ascii="Aptos" w:eastAsia="Times New Roman" w:hAnsi="Aptos" w:cs="Times New Roman"/>
          <w:color w:val="000000" w:themeColor="text1"/>
          <w:sz w:val="24"/>
          <w:szCs w:val="24"/>
        </w:rPr>
        <w:t>)</w:t>
      </w:r>
      <w:r w:rsidR="003B0F23" w:rsidRPr="00452BD8">
        <w:rPr>
          <w:rFonts w:ascii="Aptos" w:eastAsia="Times New Roman" w:hAnsi="Aptos" w:cs="Times New Roman"/>
          <w:color w:val="000000" w:themeColor="text1"/>
          <w:sz w:val="24"/>
          <w:szCs w:val="24"/>
        </w:rPr>
        <w:t>.</w:t>
      </w:r>
      <w:r w:rsidR="00320193" w:rsidRPr="00452BD8">
        <w:rPr>
          <w:rFonts w:ascii="Aptos" w:eastAsia="Times New Roman" w:hAnsi="Aptos" w:cs="Times New Roman"/>
          <w:i/>
          <w:color w:val="000000" w:themeColor="text1"/>
          <w:sz w:val="24"/>
          <w:szCs w:val="24"/>
        </w:rPr>
        <w:t xml:space="preserve"> </w:t>
      </w:r>
      <w:r w:rsidR="00F95256" w:rsidRPr="00452BD8">
        <w:rPr>
          <w:rFonts w:ascii="Aptos" w:eastAsia="Times New Roman" w:hAnsi="Aptos" w:cs="Times New Roman"/>
          <w:color w:val="000000" w:themeColor="text1"/>
          <w:sz w:val="24"/>
          <w:szCs w:val="24"/>
        </w:rPr>
        <w:t>Den er utviklet slik at</w:t>
      </w:r>
      <w:r w:rsidR="00F62BDB" w:rsidRPr="00452BD8">
        <w:rPr>
          <w:rFonts w:ascii="Aptos" w:eastAsia="Times New Roman" w:hAnsi="Aptos" w:cs="Times New Roman"/>
          <w:color w:val="000000" w:themeColor="text1"/>
          <w:sz w:val="24"/>
          <w:szCs w:val="24"/>
        </w:rPr>
        <w:t xml:space="preserve"> den fortrinnsvis skal vise stedsnavn og stedsadresse for lokasjonen som er valgt:</w:t>
      </w:r>
    </w:p>
    <w:p w14:paraId="43BE9D3D" w14:textId="4F3F8C3B" w:rsidR="00F62BDB" w:rsidRPr="00452BD8" w:rsidRDefault="00F62BDB" w:rsidP="00F62BDB">
      <w:pPr>
        <w:pStyle w:val="Listeavsnitt"/>
        <w:numPr>
          <w:ilvl w:val="0"/>
          <w:numId w:val="27"/>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Gjennom </w:t>
      </w:r>
      <w:r w:rsidRPr="00452BD8">
        <w:rPr>
          <w:rFonts w:ascii="Aptos" w:eastAsia="Times New Roman" w:hAnsi="Aptos" w:cs="Times New Roman"/>
          <w:b/>
          <w:color w:val="000000" w:themeColor="text1"/>
          <w:sz w:val="24"/>
          <w:szCs w:val="24"/>
        </w:rPr>
        <w:t>søkefunksjonen</w:t>
      </w:r>
      <w:r w:rsidRPr="00452BD8">
        <w:rPr>
          <w:rFonts w:ascii="Aptos" w:eastAsia="Times New Roman" w:hAnsi="Aptos" w:cs="Times New Roman"/>
          <w:color w:val="000000" w:themeColor="text1"/>
          <w:sz w:val="24"/>
          <w:szCs w:val="24"/>
        </w:rPr>
        <w:t xml:space="preserve"> er det Google som bestemmer koordinatene vi sender for å hente værdata.</w:t>
      </w:r>
    </w:p>
    <w:p w14:paraId="0314FA0A" w14:textId="76C7C1B0" w:rsidR="00F62BDB" w:rsidRPr="00452BD8" w:rsidRDefault="00F62BDB" w:rsidP="00F62BDB">
      <w:pPr>
        <w:pStyle w:val="Listeavsnitt"/>
        <w:numPr>
          <w:ilvl w:val="0"/>
          <w:numId w:val="27"/>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Gjennom </w:t>
      </w:r>
      <w:r w:rsidRPr="00452BD8">
        <w:rPr>
          <w:rFonts w:ascii="Aptos" w:eastAsia="Times New Roman" w:hAnsi="Aptos" w:cs="Times New Roman"/>
          <w:b/>
          <w:color w:val="000000" w:themeColor="text1"/>
          <w:sz w:val="24"/>
          <w:szCs w:val="24"/>
        </w:rPr>
        <w:t>kartinteraksjon</w:t>
      </w:r>
      <w:r w:rsidRPr="00452BD8">
        <w:rPr>
          <w:rFonts w:ascii="Aptos" w:eastAsia="Times New Roman" w:hAnsi="Aptos" w:cs="Times New Roman"/>
          <w:color w:val="000000" w:themeColor="text1"/>
          <w:sz w:val="24"/>
          <w:szCs w:val="24"/>
        </w:rPr>
        <w:t xml:space="preserve"> identifiserer SailSafe koordinatene for valgt lokasjon gjennom «</w:t>
      </w:r>
      <w:r w:rsidRPr="00452BD8">
        <w:rPr>
          <w:rFonts w:ascii="Aptos" w:eastAsia="Times New Roman" w:hAnsi="Aptos" w:cs="Times New Roman"/>
          <w:i/>
          <w:color w:val="000000" w:themeColor="text1"/>
          <w:sz w:val="24"/>
          <w:szCs w:val="24"/>
        </w:rPr>
        <w:t>geocoding</w:t>
      </w:r>
      <w:r w:rsidRPr="00452BD8">
        <w:rPr>
          <w:rFonts w:ascii="Aptos" w:eastAsia="Times New Roman" w:hAnsi="Aptos" w:cs="Times New Roman"/>
          <w:color w:val="000000" w:themeColor="text1"/>
          <w:sz w:val="24"/>
          <w:szCs w:val="24"/>
        </w:rPr>
        <w:t>»</w:t>
      </w:r>
      <w:r w:rsidR="0050387E" w:rsidRPr="00452BD8">
        <w:rPr>
          <w:rFonts w:ascii="Aptos" w:eastAsia="Times New Roman" w:hAnsi="Aptos" w:cs="Times New Roman"/>
          <w:color w:val="000000" w:themeColor="text1"/>
          <w:sz w:val="24"/>
          <w:szCs w:val="24"/>
        </w:rPr>
        <w:t xml:space="preserve"> fra Google Maps sitt API</w:t>
      </w:r>
      <w:r w:rsidR="000B505F" w:rsidRPr="00452BD8">
        <w:rPr>
          <w:rFonts w:ascii="Aptos" w:eastAsia="Times New Roman" w:hAnsi="Aptos" w:cs="Times New Roman"/>
          <w:color w:val="000000" w:themeColor="text1"/>
          <w:sz w:val="24"/>
          <w:szCs w:val="24"/>
        </w:rPr>
        <w:t>, d</w:t>
      </w:r>
      <w:r w:rsidR="0050387E" w:rsidRPr="00452BD8">
        <w:rPr>
          <w:rFonts w:ascii="Aptos" w:eastAsia="Times New Roman" w:hAnsi="Aptos" w:cs="Times New Roman"/>
          <w:color w:val="000000" w:themeColor="text1"/>
          <w:sz w:val="24"/>
          <w:szCs w:val="24"/>
        </w:rPr>
        <w:t>et vil si at koordinatene blir oversatt til stedsnavn og stedsadresse</w:t>
      </w:r>
      <w:r w:rsidR="008F4EA8"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471488862"/>
          <w:citation/>
        </w:sdtPr>
        <w:sdtEndPr/>
        <w:sdtContent>
          <w:r w:rsidR="00CC2D58" w:rsidRPr="00452BD8">
            <w:rPr>
              <w:rFonts w:ascii="Aptos" w:eastAsia="Times New Roman" w:hAnsi="Aptos" w:cs="Times New Roman"/>
              <w:color w:val="000000" w:themeColor="text1"/>
              <w:sz w:val="24"/>
              <w:szCs w:val="24"/>
            </w:rPr>
            <w:fldChar w:fldCharType="begin"/>
          </w:r>
          <w:r w:rsidR="00CC2D58" w:rsidRPr="00452BD8">
            <w:rPr>
              <w:rFonts w:ascii="Aptos" w:eastAsia="Times New Roman" w:hAnsi="Aptos" w:cs="Times New Roman"/>
              <w:color w:val="000000" w:themeColor="text1"/>
              <w:sz w:val="24"/>
              <w:szCs w:val="24"/>
            </w:rPr>
            <w:instrText xml:space="preserve"> CITATION Goo24 \l 1044 </w:instrText>
          </w:r>
          <w:r w:rsidR="00CC2D58" w:rsidRPr="00452BD8">
            <w:rPr>
              <w:rFonts w:ascii="Aptos" w:eastAsia="Times New Roman" w:hAnsi="Aptos" w:cs="Times New Roman"/>
              <w:color w:val="000000" w:themeColor="text1"/>
              <w:sz w:val="24"/>
              <w:szCs w:val="24"/>
            </w:rPr>
            <w:fldChar w:fldCharType="separate"/>
          </w:r>
          <w:r w:rsidR="00CC2D58" w:rsidRPr="00452BD8">
            <w:rPr>
              <w:rFonts w:ascii="Aptos" w:eastAsia="Times New Roman" w:hAnsi="Aptos" w:cs="Times New Roman"/>
              <w:noProof/>
              <w:color w:val="000000" w:themeColor="text1"/>
              <w:sz w:val="24"/>
              <w:szCs w:val="24"/>
            </w:rPr>
            <w:t>(Google Maps Platform, 2024)</w:t>
          </w:r>
          <w:r w:rsidR="00CC2D58" w:rsidRPr="00452BD8">
            <w:rPr>
              <w:rFonts w:ascii="Aptos" w:eastAsia="Times New Roman" w:hAnsi="Aptos" w:cs="Times New Roman"/>
              <w:color w:val="000000" w:themeColor="text1"/>
              <w:sz w:val="24"/>
              <w:szCs w:val="24"/>
            </w:rPr>
            <w:fldChar w:fldCharType="end"/>
          </w:r>
        </w:sdtContent>
      </w:sdt>
      <w:r w:rsidR="000B505F" w:rsidRPr="00452BD8">
        <w:rPr>
          <w:rFonts w:ascii="Aptos" w:eastAsia="Times New Roman" w:hAnsi="Aptos" w:cs="Times New Roman"/>
          <w:color w:val="000000" w:themeColor="text1"/>
          <w:sz w:val="24"/>
          <w:szCs w:val="24"/>
        </w:rPr>
        <w:t>.</w:t>
      </w:r>
    </w:p>
    <w:p w14:paraId="3360B83F" w14:textId="0E9F1B9E" w:rsidR="004B2EEC" w:rsidRPr="00452BD8" w:rsidRDefault="0050387E" w:rsidP="00C40D5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Dersom stedsnavn og stedsadresse ikke er tilgjengelig, velger vi ulike kombinasjoner </w:t>
      </w:r>
      <w:r w:rsidR="005F1B26" w:rsidRPr="00452BD8">
        <w:rPr>
          <w:rFonts w:ascii="Aptos" w:eastAsia="Times New Roman" w:hAnsi="Aptos" w:cs="Times New Roman"/>
          <w:color w:val="000000" w:themeColor="text1"/>
          <w:sz w:val="24"/>
          <w:szCs w:val="24"/>
        </w:rPr>
        <w:t xml:space="preserve">av by og fylke, </w:t>
      </w:r>
      <w:r w:rsidR="00C129D9" w:rsidRPr="00452BD8">
        <w:rPr>
          <w:rFonts w:ascii="Aptos" w:eastAsia="Times New Roman" w:hAnsi="Aptos" w:cs="Times New Roman"/>
          <w:color w:val="000000" w:themeColor="text1"/>
          <w:sz w:val="24"/>
          <w:szCs w:val="24"/>
        </w:rPr>
        <w:t xml:space="preserve">by og land eller fylke og land. I siste instans </w:t>
      </w:r>
      <w:r w:rsidR="008A0068" w:rsidRPr="00452BD8">
        <w:rPr>
          <w:rFonts w:ascii="Aptos" w:eastAsia="Times New Roman" w:hAnsi="Aptos" w:cs="Times New Roman"/>
          <w:color w:val="000000" w:themeColor="text1"/>
          <w:sz w:val="24"/>
          <w:szCs w:val="24"/>
        </w:rPr>
        <w:t>der vi ikke klarer å identifisere en lokasjon, vil denne vises som «</w:t>
      </w:r>
      <w:r w:rsidR="00C8762C" w:rsidRPr="00452BD8">
        <w:rPr>
          <w:rFonts w:ascii="Aptos" w:eastAsia="Times New Roman" w:hAnsi="Aptos" w:cs="Times New Roman"/>
          <w:color w:val="000000" w:themeColor="text1"/>
          <w:sz w:val="24"/>
          <w:szCs w:val="24"/>
        </w:rPr>
        <w:t>U</w:t>
      </w:r>
      <w:r w:rsidR="008A0068" w:rsidRPr="00452BD8">
        <w:rPr>
          <w:rFonts w:ascii="Aptos" w:eastAsia="Times New Roman" w:hAnsi="Aptos" w:cs="Times New Roman"/>
          <w:color w:val="000000" w:themeColor="text1"/>
          <w:sz w:val="24"/>
          <w:szCs w:val="24"/>
        </w:rPr>
        <w:t xml:space="preserve">kjent lokasjon». </w:t>
      </w:r>
    </w:p>
    <w:p w14:paraId="438DFEB7" w14:textId="30B4DF8A" w:rsidR="003E2BF6" w:rsidRPr="00452BD8" w:rsidRDefault="003E2BF6" w:rsidP="00C40D58">
      <w:pPr>
        <w:spacing w:line="360" w:lineRule="auto"/>
        <w:ind w:right="-20"/>
        <w:rPr>
          <w:rFonts w:ascii="Aptos" w:eastAsia="Times New Roman" w:hAnsi="Aptos" w:cs="Times New Roman"/>
          <w:b/>
          <w:bCs/>
          <w:color w:val="000000" w:themeColor="text1"/>
          <w:sz w:val="24"/>
          <w:szCs w:val="24"/>
        </w:rPr>
      </w:pPr>
      <w:r w:rsidRPr="00452BD8">
        <w:rPr>
          <w:rFonts w:ascii="Aptos" w:eastAsia="Times New Roman" w:hAnsi="Aptos" w:cs="Times New Roman"/>
          <w:b/>
          <w:bCs/>
          <w:color w:val="000000" w:themeColor="text1"/>
          <w:sz w:val="24"/>
          <w:szCs w:val="24"/>
        </w:rPr>
        <w:t>Brukerlokasjon</w:t>
      </w:r>
    </w:p>
    <w:p w14:paraId="180D6443" w14:textId="14AD3E4D" w:rsidR="003E2BF6" w:rsidRPr="00452BD8" w:rsidRDefault="005D6CA1" w:rsidP="00C40D5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SailSafe </w:t>
      </w:r>
      <w:r w:rsidR="002E3756" w:rsidRPr="00452BD8">
        <w:rPr>
          <w:rFonts w:ascii="Aptos" w:eastAsia="Times New Roman" w:hAnsi="Aptos" w:cs="Times New Roman"/>
          <w:color w:val="000000" w:themeColor="text1"/>
          <w:sz w:val="24"/>
          <w:szCs w:val="24"/>
        </w:rPr>
        <w:t>spør om tillatelse til å benytte seg av brukeren sin lokasjon når man starter applikasjonen</w:t>
      </w:r>
      <w:r w:rsidR="00AE084E" w:rsidRPr="00452BD8">
        <w:rPr>
          <w:rFonts w:ascii="Aptos" w:eastAsia="Times New Roman" w:hAnsi="Aptos" w:cs="Times New Roman"/>
          <w:color w:val="000000" w:themeColor="text1"/>
          <w:sz w:val="24"/>
          <w:szCs w:val="24"/>
        </w:rPr>
        <w:t xml:space="preserve">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_Ref166787565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8</w:t>
      </w:r>
      <w:r w:rsidR="000E0ED9" w:rsidRPr="00452BD8">
        <w:rPr>
          <w:rFonts w:ascii="Aptos" w:eastAsia="Times New Roman" w:hAnsi="Aptos" w:cs="Times New Roman"/>
          <w:noProof/>
          <w:color w:val="000000" w:themeColor="text1"/>
          <w:sz w:val="24"/>
          <w:szCs w:val="24"/>
        </w:rPr>
        <w:fldChar w:fldCharType="end"/>
      </w:r>
      <w:r w:rsidR="00AE084E" w:rsidRPr="00452BD8">
        <w:rPr>
          <w:rFonts w:ascii="Aptos" w:eastAsia="Times New Roman" w:hAnsi="Aptos" w:cs="Times New Roman"/>
          <w:color w:val="000000" w:themeColor="text1"/>
          <w:sz w:val="24"/>
          <w:szCs w:val="24"/>
        </w:rPr>
        <w:t>)</w:t>
      </w:r>
      <w:r w:rsidR="002E3756" w:rsidRPr="00452BD8">
        <w:rPr>
          <w:rFonts w:ascii="Aptos" w:eastAsia="Times New Roman" w:hAnsi="Aptos" w:cs="Times New Roman"/>
          <w:color w:val="000000" w:themeColor="text1"/>
          <w:sz w:val="24"/>
          <w:szCs w:val="24"/>
        </w:rPr>
        <w:t>. Hvis brukeren godtar</w:t>
      </w:r>
      <w:r w:rsidR="00AC5818" w:rsidRPr="00452BD8">
        <w:rPr>
          <w:rFonts w:ascii="Aptos" w:eastAsia="Times New Roman" w:hAnsi="Aptos" w:cs="Times New Roman"/>
          <w:color w:val="000000" w:themeColor="text1"/>
          <w:sz w:val="24"/>
          <w:szCs w:val="24"/>
        </w:rPr>
        <w:t>, sentreres kartet rundt brukeren sin lokasjon</w:t>
      </w:r>
      <w:r w:rsidR="002B4DED" w:rsidRPr="00452BD8">
        <w:rPr>
          <w:rFonts w:ascii="Aptos" w:eastAsia="Times New Roman" w:hAnsi="Aptos" w:cs="Times New Roman"/>
          <w:color w:val="000000" w:themeColor="text1"/>
          <w:sz w:val="24"/>
          <w:szCs w:val="24"/>
        </w:rPr>
        <w:t xml:space="preserve"> ved oppstart og når man trykker på knappen</w:t>
      </w:r>
      <w:r w:rsidR="006B48B5" w:rsidRPr="00452BD8">
        <w:rPr>
          <w:rFonts w:ascii="Aptos" w:eastAsia="Times New Roman" w:hAnsi="Aptos" w:cs="Times New Roman"/>
          <w:color w:val="000000" w:themeColor="text1"/>
          <w:sz w:val="24"/>
          <w:szCs w:val="24"/>
        </w:rPr>
        <w:t xml:space="preserve">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_Ref166787572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9</w:t>
      </w:r>
      <w:r w:rsidR="000E0ED9" w:rsidRPr="00452BD8">
        <w:rPr>
          <w:rFonts w:ascii="Aptos" w:eastAsia="Times New Roman" w:hAnsi="Aptos" w:cs="Times New Roman"/>
          <w:noProof/>
          <w:color w:val="000000" w:themeColor="text1"/>
          <w:sz w:val="24"/>
          <w:szCs w:val="24"/>
        </w:rPr>
        <w:fldChar w:fldCharType="end"/>
      </w:r>
      <w:r w:rsidR="006B48B5" w:rsidRPr="00452BD8">
        <w:rPr>
          <w:rFonts w:ascii="Aptos" w:eastAsia="Times New Roman" w:hAnsi="Aptos" w:cs="Times New Roman"/>
          <w:color w:val="000000" w:themeColor="text1"/>
          <w:sz w:val="24"/>
          <w:szCs w:val="24"/>
        </w:rPr>
        <w:t>)</w:t>
      </w:r>
      <w:r w:rsidR="002B4DED" w:rsidRPr="00452BD8">
        <w:rPr>
          <w:rFonts w:ascii="Aptos" w:eastAsia="Times New Roman" w:hAnsi="Aptos" w:cs="Times New Roman"/>
          <w:color w:val="000000" w:themeColor="text1"/>
          <w:sz w:val="24"/>
          <w:szCs w:val="24"/>
        </w:rPr>
        <w:t xml:space="preserve">. </w:t>
      </w:r>
      <w:r w:rsidR="000E7084" w:rsidRPr="00452BD8">
        <w:rPr>
          <w:rFonts w:ascii="Aptos" w:eastAsia="Times New Roman" w:hAnsi="Aptos" w:cs="Times New Roman"/>
          <w:color w:val="000000" w:themeColor="text1"/>
          <w:sz w:val="24"/>
          <w:szCs w:val="24"/>
        </w:rPr>
        <w:t>Hvis man ikke godtar</w:t>
      </w:r>
      <w:r w:rsidR="006B48B5" w:rsidRPr="00452BD8">
        <w:rPr>
          <w:rFonts w:ascii="Aptos" w:eastAsia="Times New Roman" w:hAnsi="Aptos" w:cs="Times New Roman"/>
          <w:color w:val="000000" w:themeColor="text1"/>
          <w:sz w:val="24"/>
          <w:szCs w:val="24"/>
        </w:rPr>
        <w:t>, men</w:t>
      </w:r>
      <w:r w:rsidR="000E7084" w:rsidRPr="00452BD8">
        <w:rPr>
          <w:rFonts w:ascii="Aptos" w:eastAsia="Times New Roman" w:hAnsi="Aptos" w:cs="Times New Roman"/>
          <w:color w:val="000000" w:themeColor="text1"/>
          <w:sz w:val="24"/>
          <w:szCs w:val="24"/>
        </w:rPr>
        <w:t xml:space="preserve"> </w:t>
      </w:r>
      <w:r w:rsidR="006B48B5" w:rsidRPr="00452BD8">
        <w:rPr>
          <w:rFonts w:ascii="Aptos" w:eastAsia="Times New Roman" w:hAnsi="Aptos" w:cs="Times New Roman"/>
          <w:color w:val="000000" w:themeColor="text1"/>
          <w:sz w:val="24"/>
          <w:szCs w:val="24"/>
        </w:rPr>
        <w:t xml:space="preserve">deretter </w:t>
      </w:r>
      <w:r w:rsidR="000E7084" w:rsidRPr="00452BD8">
        <w:rPr>
          <w:rFonts w:ascii="Aptos" w:eastAsia="Times New Roman" w:hAnsi="Aptos" w:cs="Times New Roman"/>
          <w:color w:val="000000" w:themeColor="text1"/>
          <w:sz w:val="24"/>
          <w:szCs w:val="24"/>
        </w:rPr>
        <w:t xml:space="preserve">trykker på knappen, vil SailSafe spørre på nytt om du ønsker å dele denne informasjonen. </w:t>
      </w:r>
      <w:r w:rsidR="00A33EB0" w:rsidRPr="00452BD8">
        <w:rPr>
          <w:rFonts w:ascii="Aptos" w:eastAsia="Times New Roman" w:hAnsi="Aptos" w:cs="Times New Roman"/>
          <w:color w:val="000000" w:themeColor="text1"/>
          <w:sz w:val="24"/>
          <w:szCs w:val="24"/>
        </w:rPr>
        <w:t>Mer teknisk, henter applikasjonen en instans av lokasjonsklienten</w:t>
      </w:r>
      <w:r w:rsidR="003260E6" w:rsidRPr="00452BD8">
        <w:rPr>
          <w:rFonts w:ascii="Aptos" w:eastAsia="Times New Roman" w:hAnsi="Aptos" w:cs="Times New Roman"/>
          <w:color w:val="000000" w:themeColor="text1"/>
          <w:sz w:val="24"/>
          <w:szCs w:val="24"/>
        </w:rPr>
        <w:t>, som er en del av Google Play-tjenester</w:t>
      </w:r>
      <w:r w:rsidR="00B4316D"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814331231"/>
          <w:citation/>
        </w:sdtPr>
        <w:sdtEndPr/>
        <w:sdtContent>
          <w:r w:rsidR="00D56982" w:rsidRPr="00452BD8">
            <w:rPr>
              <w:rFonts w:ascii="Aptos" w:eastAsia="Times New Roman" w:hAnsi="Aptos" w:cs="Times New Roman"/>
              <w:color w:val="000000" w:themeColor="text1"/>
              <w:sz w:val="24"/>
              <w:szCs w:val="24"/>
            </w:rPr>
            <w:fldChar w:fldCharType="begin"/>
          </w:r>
          <w:r w:rsidR="00D56982" w:rsidRPr="00452BD8">
            <w:rPr>
              <w:rFonts w:ascii="Aptos" w:eastAsia="Times New Roman" w:hAnsi="Aptos" w:cs="Times New Roman"/>
              <w:color w:val="000000" w:themeColor="text1"/>
              <w:sz w:val="24"/>
              <w:szCs w:val="24"/>
            </w:rPr>
            <w:instrText xml:space="preserve"> CITATION And231 \l 1044 </w:instrText>
          </w:r>
          <w:r w:rsidR="00D56982" w:rsidRPr="00452BD8">
            <w:rPr>
              <w:rFonts w:ascii="Aptos" w:eastAsia="Times New Roman" w:hAnsi="Aptos" w:cs="Times New Roman"/>
              <w:color w:val="000000" w:themeColor="text1"/>
              <w:sz w:val="24"/>
              <w:szCs w:val="24"/>
            </w:rPr>
            <w:fldChar w:fldCharType="separate"/>
          </w:r>
          <w:r w:rsidR="00D56982" w:rsidRPr="00452BD8">
            <w:rPr>
              <w:rFonts w:ascii="Aptos" w:eastAsia="Times New Roman" w:hAnsi="Aptos" w:cs="Times New Roman"/>
              <w:noProof/>
              <w:color w:val="000000" w:themeColor="text1"/>
              <w:sz w:val="24"/>
              <w:szCs w:val="24"/>
            </w:rPr>
            <w:t>(Android Developers, 2023)</w:t>
          </w:r>
          <w:r w:rsidR="00D56982" w:rsidRPr="00452BD8">
            <w:rPr>
              <w:rFonts w:ascii="Aptos" w:eastAsia="Times New Roman" w:hAnsi="Aptos" w:cs="Times New Roman"/>
              <w:color w:val="000000" w:themeColor="text1"/>
              <w:sz w:val="24"/>
              <w:szCs w:val="24"/>
            </w:rPr>
            <w:fldChar w:fldCharType="end"/>
          </w:r>
        </w:sdtContent>
      </w:sdt>
      <w:r w:rsidR="003260E6" w:rsidRPr="00452BD8">
        <w:rPr>
          <w:rFonts w:ascii="Aptos" w:eastAsia="Times New Roman" w:hAnsi="Aptos" w:cs="Times New Roman"/>
          <w:color w:val="000000" w:themeColor="text1"/>
          <w:sz w:val="24"/>
          <w:szCs w:val="24"/>
        </w:rPr>
        <w:t xml:space="preserve">. Dette gir oss tilgang på </w:t>
      </w:r>
      <w:r w:rsidR="003260E6" w:rsidRPr="00452BD8">
        <w:rPr>
          <w:rFonts w:ascii="Aptos" w:eastAsia="Times New Roman" w:hAnsi="Aptos" w:cs="Times New Roman"/>
          <w:color w:val="000000" w:themeColor="text1"/>
          <w:sz w:val="24"/>
          <w:szCs w:val="24"/>
        </w:rPr>
        <w:lastRenderedPageBreak/>
        <w:t xml:space="preserve">brukerens gjeldende lokasjon, og vi prioriterer høy nøyaktighet fra klienten for å få presis informasjon om lokasjonen. </w:t>
      </w:r>
    </w:p>
    <w:p w14:paraId="2A3423F5" w14:textId="210D9968" w:rsidR="00AF3042" w:rsidRPr="00452BD8" w:rsidRDefault="00AF3042" w:rsidP="00AF3042">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Fullstendig værinformasjon</w:t>
      </w:r>
    </w:p>
    <w:p w14:paraId="4015C4E6" w14:textId="553BCCD0" w:rsidR="004B2EEC" w:rsidRPr="00452BD8" w:rsidRDefault="00E9014D" w:rsidP="00757BE0">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Øverst på skjermen finner man stedsnavn slik som beskrevet i avsnittet over.</w:t>
      </w:r>
      <w:r w:rsidR="00AB73E1" w:rsidRPr="00452BD8">
        <w:rPr>
          <w:rFonts w:ascii="Aptos" w:eastAsia="Times New Roman" w:hAnsi="Aptos" w:cs="Times New Roman"/>
          <w:color w:val="000000" w:themeColor="text1"/>
          <w:sz w:val="24"/>
          <w:szCs w:val="24"/>
        </w:rPr>
        <w:t xml:space="preserve"> </w:t>
      </w:r>
      <w:r w:rsidR="008E1BFE" w:rsidRPr="00452BD8">
        <w:rPr>
          <w:rFonts w:ascii="Aptos" w:eastAsia="Times New Roman" w:hAnsi="Aptos" w:cs="Times New Roman"/>
          <w:color w:val="000000" w:themeColor="text1"/>
          <w:sz w:val="24"/>
          <w:szCs w:val="24"/>
        </w:rPr>
        <w:t>Deretter følger et lite infokort som gir sanntid værdata</w:t>
      </w:r>
      <w:r w:rsidR="000E0247" w:rsidRPr="00452BD8">
        <w:rPr>
          <w:rFonts w:ascii="Aptos" w:eastAsia="Times New Roman" w:hAnsi="Aptos" w:cs="Times New Roman"/>
          <w:color w:val="000000" w:themeColor="text1"/>
          <w:sz w:val="24"/>
          <w:szCs w:val="24"/>
        </w:rPr>
        <w:t xml:space="preserve">, denne </w:t>
      </w:r>
      <w:r w:rsidR="009D13BB" w:rsidRPr="00452BD8">
        <w:rPr>
          <w:rFonts w:ascii="Aptos" w:eastAsia="Times New Roman" w:hAnsi="Aptos" w:cs="Times New Roman"/>
          <w:color w:val="000000" w:themeColor="text1"/>
          <w:sz w:val="24"/>
          <w:szCs w:val="24"/>
        </w:rPr>
        <w:t xml:space="preserve">viser </w:t>
      </w:r>
      <w:r w:rsidR="00CA0C6D" w:rsidRPr="00452BD8">
        <w:rPr>
          <w:rFonts w:ascii="Aptos" w:eastAsia="Times New Roman" w:hAnsi="Aptos" w:cs="Times New Roman"/>
          <w:color w:val="000000" w:themeColor="text1"/>
          <w:sz w:val="24"/>
          <w:szCs w:val="24"/>
        </w:rPr>
        <w:t xml:space="preserve">temperatur, vind samt vindkast og </w:t>
      </w:r>
      <w:r w:rsidR="00E40630" w:rsidRPr="00452BD8">
        <w:rPr>
          <w:rFonts w:ascii="Aptos" w:eastAsia="Times New Roman" w:hAnsi="Aptos" w:cs="Times New Roman"/>
          <w:color w:val="000000" w:themeColor="text1"/>
          <w:sz w:val="24"/>
          <w:szCs w:val="24"/>
        </w:rPr>
        <w:t>nedbør</w:t>
      </w:r>
      <w:r w:rsidR="00563A4C" w:rsidRPr="00452BD8">
        <w:rPr>
          <w:rFonts w:ascii="Aptos" w:eastAsia="Times New Roman" w:hAnsi="Aptos" w:cs="Times New Roman"/>
          <w:color w:val="000000" w:themeColor="text1"/>
          <w:sz w:val="24"/>
          <w:szCs w:val="24"/>
        </w:rPr>
        <w:t>smengde</w:t>
      </w:r>
      <w:r w:rsidR="00B45660" w:rsidRPr="00452BD8">
        <w:rPr>
          <w:rFonts w:ascii="Aptos" w:eastAsia="Times New Roman" w:hAnsi="Aptos" w:cs="Times New Roman"/>
          <w:color w:val="000000" w:themeColor="text1"/>
          <w:sz w:val="24"/>
          <w:szCs w:val="24"/>
        </w:rPr>
        <w:t>.</w:t>
      </w:r>
      <w:r w:rsidR="00E40630" w:rsidRPr="00452BD8">
        <w:rPr>
          <w:rFonts w:ascii="Aptos" w:eastAsia="Times New Roman" w:hAnsi="Aptos" w:cs="Times New Roman"/>
          <w:color w:val="000000" w:themeColor="text1"/>
          <w:sz w:val="24"/>
          <w:szCs w:val="24"/>
        </w:rPr>
        <w:t xml:space="preserve"> </w:t>
      </w:r>
      <w:r w:rsidR="00172310" w:rsidRPr="00452BD8">
        <w:rPr>
          <w:rFonts w:ascii="Aptos" w:eastAsia="Times New Roman" w:hAnsi="Aptos" w:cs="Times New Roman"/>
          <w:color w:val="000000" w:themeColor="text1"/>
          <w:sz w:val="24"/>
          <w:szCs w:val="24"/>
        </w:rPr>
        <w:t>I skjermen for fullstendig værinformasjon får bruker</w:t>
      </w:r>
      <w:r w:rsidR="00CA6138" w:rsidRPr="00452BD8">
        <w:rPr>
          <w:rFonts w:ascii="Aptos" w:eastAsia="Times New Roman" w:hAnsi="Aptos" w:cs="Times New Roman"/>
          <w:color w:val="000000" w:themeColor="text1"/>
          <w:sz w:val="24"/>
          <w:szCs w:val="24"/>
        </w:rPr>
        <w:t xml:space="preserve"> tilgang til </w:t>
      </w:r>
      <w:r w:rsidR="00BF4BFD" w:rsidRPr="00452BD8">
        <w:rPr>
          <w:rFonts w:ascii="Aptos" w:eastAsia="Times New Roman" w:hAnsi="Aptos" w:cs="Times New Roman"/>
          <w:color w:val="000000" w:themeColor="text1"/>
          <w:sz w:val="24"/>
          <w:szCs w:val="24"/>
        </w:rPr>
        <w:t xml:space="preserve">nåværende </w:t>
      </w:r>
      <w:r w:rsidR="0062751E" w:rsidRPr="00452BD8">
        <w:rPr>
          <w:rFonts w:ascii="Aptos" w:eastAsia="Times New Roman" w:hAnsi="Aptos" w:cs="Times New Roman"/>
          <w:color w:val="000000" w:themeColor="text1"/>
          <w:sz w:val="24"/>
          <w:szCs w:val="24"/>
        </w:rPr>
        <w:t>UV-indek</w:t>
      </w:r>
      <w:r w:rsidR="00BF4BFD" w:rsidRPr="00452BD8">
        <w:rPr>
          <w:rFonts w:ascii="Aptos" w:eastAsia="Times New Roman" w:hAnsi="Aptos" w:cs="Times New Roman"/>
          <w:color w:val="000000" w:themeColor="text1"/>
          <w:sz w:val="24"/>
          <w:szCs w:val="24"/>
        </w:rPr>
        <w:t>s og</w:t>
      </w:r>
      <w:r w:rsidR="0062751E" w:rsidRPr="00452BD8">
        <w:rPr>
          <w:rFonts w:ascii="Aptos" w:eastAsia="Times New Roman" w:hAnsi="Aptos" w:cs="Times New Roman"/>
          <w:color w:val="000000" w:themeColor="text1"/>
          <w:sz w:val="24"/>
          <w:szCs w:val="24"/>
        </w:rPr>
        <w:t xml:space="preserve"> luftfuktighet</w:t>
      </w:r>
      <w:r w:rsidR="00BF4BFD" w:rsidRPr="00452BD8">
        <w:rPr>
          <w:rFonts w:ascii="Aptos" w:eastAsia="Times New Roman" w:hAnsi="Aptos" w:cs="Times New Roman"/>
          <w:color w:val="000000" w:themeColor="text1"/>
          <w:sz w:val="24"/>
          <w:szCs w:val="24"/>
        </w:rPr>
        <w:t>.</w:t>
      </w:r>
      <w:r w:rsidR="008A0068" w:rsidRPr="00452BD8">
        <w:rPr>
          <w:rFonts w:ascii="Aptos" w:eastAsia="Times New Roman" w:hAnsi="Aptos" w:cs="Times New Roman"/>
          <w:color w:val="000000" w:themeColor="text1"/>
          <w:sz w:val="24"/>
          <w:szCs w:val="24"/>
        </w:rPr>
        <w:t xml:space="preserve"> </w:t>
      </w:r>
      <w:r w:rsidR="00BF4BFD" w:rsidRPr="00452BD8">
        <w:rPr>
          <w:rFonts w:ascii="Aptos" w:eastAsia="Times New Roman" w:hAnsi="Aptos" w:cs="Times New Roman"/>
          <w:color w:val="000000" w:themeColor="text1"/>
          <w:sz w:val="24"/>
          <w:szCs w:val="24"/>
        </w:rPr>
        <w:t xml:space="preserve">I tillegg får bruker informasjon om temperatur, nedbør og </w:t>
      </w:r>
      <w:r w:rsidR="00E91498" w:rsidRPr="00452BD8">
        <w:rPr>
          <w:rFonts w:ascii="Aptos" w:eastAsia="Times New Roman" w:hAnsi="Aptos" w:cs="Times New Roman"/>
          <w:color w:val="000000" w:themeColor="text1"/>
          <w:sz w:val="24"/>
          <w:szCs w:val="24"/>
        </w:rPr>
        <w:t xml:space="preserve">vindstyrke samme dag i 6-timers intervall </w:t>
      </w:r>
      <w:r w:rsidR="00967683" w:rsidRPr="00452BD8">
        <w:rPr>
          <w:rFonts w:ascii="Aptos" w:eastAsia="Times New Roman" w:hAnsi="Aptos" w:cs="Times New Roman"/>
          <w:color w:val="000000" w:themeColor="text1"/>
          <w:sz w:val="24"/>
          <w:szCs w:val="24"/>
        </w:rPr>
        <w:t xml:space="preserve">og de påfølgende </w:t>
      </w:r>
      <w:r w:rsidR="006C1CB4" w:rsidRPr="00452BD8">
        <w:rPr>
          <w:rFonts w:ascii="Aptos" w:eastAsia="Times New Roman" w:hAnsi="Aptos" w:cs="Times New Roman"/>
          <w:color w:val="000000" w:themeColor="text1"/>
          <w:sz w:val="24"/>
          <w:szCs w:val="24"/>
        </w:rPr>
        <w:t>ti</w:t>
      </w:r>
      <w:r w:rsidR="00967683" w:rsidRPr="00452BD8">
        <w:rPr>
          <w:rFonts w:ascii="Aptos" w:eastAsia="Times New Roman" w:hAnsi="Aptos" w:cs="Times New Roman"/>
          <w:color w:val="000000" w:themeColor="text1"/>
          <w:sz w:val="24"/>
          <w:szCs w:val="24"/>
        </w:rPr>
        <w:t xml:space="preserve"> dagene</w:t>
      </w:r>
      <w:r w:rsidR="000E0247" w:rsidRPr="00452BD8">
        <w:rPr>
          <w:rFonts w:ascii="Aptos" w:eastAsia="Times New Roman" w:hAnsi="Aptos" w:cs="Times New Roman"/>
          <w:color w:val="000000" w:themeColor="text1"/>
          <w:sz w:val="24"/>
          <w:szCs w:val="24"/>
        </w:rPr>
        <w:t xml:space="preserve"> </w:t>
      </w:r>
      <w:r w:rsidR="002452A0" w:rsidRPr="00452BD8">
        <w:rPr>
          <w:rFonts w:ascii="Aptos" w:eastAsia="Times New Roman" w:hAnsi="Aptos" w:cs="Times New Roman"/>
          <w:color w:val="000000" w:themeColor="text1"/>
          <w:sz w:val="24"/>
          <w:szCs w:val="24"/>
        </w:rPr>
        <w:t>(</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_Ref166787529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4</w:t>
      </w:r>
      <w:r w:rsidR="000E0ED9" w:rsidRPr="00452BD8">
        <w:rPr>
          <w:rFonts w:ascii="Aptos" w:eastAsia="Times New Roman" w:hAnsi="Aptos" w:cs="Times New Roman"/>
          <w:noProof/>
          <w:color w:val="000000" w:themeColor="text1"/>
          <w:sz w:val="24"/>
          <w:szCs w:val="24"/>
        </w:rPr>
        <w:fldChar w:fldCharType="end"/>
      </w:r>
      <w:r w:rsidR="002452A0" w:rsidRPr="00452BD8">
        <w:rPr>
          <w:rFonts w:ascii="Aptos" w:eastAsia="Times New Roman" w:hAnsi="Aptos" w:cs="Times New Roman"/>
          <w:color w:val="000000" w:themeColor="text1"/>
          <w:sz w:val="24"/>
          <w:szCs w:val="24"/>
        </w:rPr>
        <w:t>)</w:t>
      </w:r>
      <w:r w:rsidR="00967683" w:rsidRPr="00452BD8">
        <w:rPr>
          <w:rFonts w:ascii="Aptos" w:eastAsia="Times New Roman" w:hAnsi="Aptos" w:cs="Times New Roman"/>
          <w:color w:val="000000" w:themeColor="text1"/>
          <w:sz w:val="24"/>
          <w:szCs w:val="24"/>
        </w:rPr>
        <w:t xml:space="preserve">. </w:t>
      </w:r>
    </w:p>
    <w:p w14:paraId="7EF1B5EE" w14:textId="1C12A346" w:rsidR="00C25A53" w:rsidRPr="00452BD8" w:rsidRDefault="00AF3042" w:rsidP="00757BE0">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Havinformasjon</w:t>
      </w:r>
    </w:p>
    <w:p w14:paraId="335DD8AE" w14:textId="722D3448" w:rsidR="004B2EEC" w:rsidRPr="00452BD8" w:rsidRDefault="00CD21A9" w:rsidP="00AF3042">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Man</w:t>
      </w:r>
      <w:r w:rsidR="00EA30E0" w:rsidRPr="00452BD8">
        <w:rPr>
          <w:rFonts w:ascii="Aptos" w:eastAsia="Times New Roman" w:hAnsi="Aptos" w:cs="Times New Roman"/>
          <w:color w:val="000000" w:themeColor="text1"/>
          <w:sz w:val="24"/>
          <w:szCs w:val="24"/>
        </w:rPr>
        <w:t xml:space="preserve"> får mulighet til å navigere</w:t>
      </w:r>
      <w:r w:rsidRPr="00452BD8">
        <w:rPr>
          <w:rFonts w:ascii="Aptos" w:eastAsia="Times New Roman" w:hAnsi="Aptos" w:cs="Times New Roman"/>
          <w:color w:val="000000" w:themeColor="text1"/>
          <w:sz w:val="24"/>
          <w:szCs w:val="24"/>
        </w:rPr>
        <w:t xml:space="preserve"> seg til skjerm om havinformasjon </w:t>
      </w:r>
      <w:r w:rsidR="008A0068" w:rsidRPr="00452BD8">
        <w:rPr>
          <w:rFonts w:ascii="Aptos" w:eastAsia="Times New Roman" w:hAnsi="Aptos" w:cs="Times New Roman"/>
          <w:i/>
          <w:color w:val="000000" w:themeColor="text1"/>
          <w:sz w:val="24"/>
          <w:szCs w:val="24"/>
        </w:rPr>
        <w:t>kun</w:t>
      </w:r>
      <w:r w:rsidR="00637482" w:rsidRPr="00452BD8">
        <w:rPr>
          <w:rFonts w:ascii="Aptos" w:eastAsia="Times New Roman" w:hAnsi="Aptos" w:cs="Times New Roman"/>
          <w:i/>
          <w:color w:val="000000" w:themeColor="text1"/>
          <w:sz w:val="24"/>
          <w:szCs w:val="24"/>
        </w:rPr>
        <w:t xml:space="preserve"> </w:t>
      </w:r>
      <w:r w:rsidR="00637482" w:rsidRPr="00452BD8">
        <w:rPr>
          <w:rFonts w:ascii="Aptos" w:eastAsia="Times New Roman" w:hAnsi="Aptos" w:cs="Times New Roman"/>
          <w:color w:val="000000" w:themeColor="text1"/>
          <w:sz w:val="24"/>
          <w:szCs w:val="24"/>
        </w:rPr>
        <w:t>dersom</w:t>
      </w:r>
      <w:r w:rsidR="00B22BB7" w:rsidRPr="00452BD8">
        <w:rPr>
          <w:rFonts w:ascii="Aptos" w:eastAsia="Times New Roman" w:hAnsi="Aptos" w:cs="Times New Roman"/>
          <w:color w:val="000000" w:themeColor="text1"/>
          <w:sz w:val="24"/>
          <w:szCs w:val="24"/>
        </w:rPr>
        <w:t xml:space="preserve"> havinformasjon er tilgjengelig, normalt </w:t>
      </w:r>
      <w:r w:rsidR="0003592A" w:rsidRPr="00452BD8">
        <w:rPr>
          <w:rFonts w:ascii="Aptos" w:eastAsia="Times New Roman" w:hAnsi="Aptos" w:cs="Times New Roman"/>
          <w:color w:val="000000" w:themeColor="text1"/>
          <w:sz w:val="24"/>
          <w:szCs w:val="24"/>
        </w:rPr>
        <w:t xml:space="preserve">på havet og langs </w:t>
      </w:r>
      <w:r w:rsidR="00B22BB7" w:rsidRPr="00452BD8">
        <w:rPr>
          <w:rFonts w:ascii="Aptos" w:eastAsia="Times New Roman" w:hAnsi="Aptos" w:cs="Times New Roman"/>
          <w:color w:val="000000" w:themeColor="text1"/>
          <w:sz w:val="24"/>
          <w:szCs w:val="24"/>
        </w:rPr>
        <w:t>kyst</w:t>
      </w:r>
      <w:r w:rsidR="0003592A" w:rsidRPr="00452BD8">
        <w:rPr>
          <w:rFonts w:ascii="Aptos" w:eastAsia="Times New Roman" w:hAnsi="Aptos" w:cs="Times New Roman"/>
          <w:color w:val="000000" w:themeColor="text1"/>
          <w:sz w:val="24"/>
          <w:szCs w:val="24"/>
        </w:rPr>
        <w:t>en</w:t>
      </w:r>
      <w:r w:rsidR="005C615A" w:rsidRPr="00452BD8">
        <w:rPr>
          <w:rFonts w:ascii="Aptos" w:eastAsia="Times New Roman" w:hAnsi="Aptos" w:cs="Times New Roman"/>
          <w:color w:val="000000" w:themeColor="text1"/>
          <w:sz w:val="24"/>
          <w:szCs w:val="24"/>
        </w:rPr>
        <w:t xml:space="preserve">. I likhet med </w:t>
      </w:r>
      <w:r w:rsidR="00A01EF0" w:rsidRPr="00452BD8">
        <w:rPr>
          <w:rFonts w:ascii="Aptos" w:eastAsia="Times New Roman" w:hAnsi="Aptos" w:cs="Times New Roman"/>
          <w:color w:val="000000" w:themeColor="text1"/>
          <w:sz w:val="24"/>
          <w:szCs w:val="24"/>
        </w:rPr>
        <w:t xml:space="preserve">skjermen som gir fullstendig værinformasjon, vil også denne skjermen vise stedsnavn, og et infokort. Dette infokortet </w:t>
      </w:r>
      <w:r w:rsidR="004A582A" w:rsidRPr="00452BD8">
        <w:rPr>
          <w:rFonts w:ascii="Aptos" w:eastAsia="Times New Roman" w:hAnsi="Aptos" w:cs="Times New Roman"/>
          <w:color w:val="000000" w:themeColor="text1"/>
          <w:sz w:val="24"/>
          <w:szCs w:val="24"/>
        </w:rPr>
        <w:t xml:space="preserve">viser </w:t>
      </w:r>
      <w:r w:rsidR="004B5577" w:rsidRPr="00452BD8">
        <w:rPr>
          <w:rFonts w:ascii="Aptos" w:eastAsia="Times New Roman" w:hAnsi="Aptos" w:cs="Times New Roman"/>
          <w:color w:val="000000" w:themeColor="text1"/>
          <w:sz w:val="24"/>
          <w:szCs w:val="24"/>
        </w:rPr>
        <w:t>derimot</w:t>
      </w:r>
      <w:r w:rsidR="00D11FBF" w:rsidRPr="00452BD8">
        <w:rPr>
          <w:rFonts w:ascii="Aptos" w:eastAsia="Times New Roman" w:hAnsi="Aptos" w:cs="Times New Roman"/>
          <w:color w:val="000000" w:themeColor="text1"/>
          <w:sz w:val="24"/>
          <w:szCs w:val="24"/>
        </w:rPr>
        <w:t xml:space="preserve"> sjøtemperatur, </w:t>
      </w:r>
      <w:r w:rsidR="00F805D6" w:rsidRPr="00452BD8">
        <w:rPr>
          <w:rFonts w:ascii="Aptos" w:eastAsia="Times New Roman" w:hAnsi="Aptos" w:cs="Times New Roman"/>
          <w:color w:val="000000" w:themeColor="text1"/>
          <w:sz w:val="24"/>
          <w:szCs w:val="24"/>
        </w:rPr>
        <w:t xml:space="preserve">vind og vindkast og bølgehøyde. </w:t>
      </w:r>
      <w:r w:rsidR="00B22BB7" w:rsidRPr="00452BD8">
        <w:rPr>
          <w:rFonts w:ascii="Aptos" w:eastAsia="Times New Roman" w:hAnsi="Aptos" w:cs="Times New Roman"/>
          <w:color w:val="000000" w:themeColor="text1"/>
          <w:sz w:val="24"/>
          <w:szCs w:val="24"/>
        </w:rPr>
        <w:t>Her får brukeren</w:t>
      </w:r>
      <w:r w:rsidR="00267FD5" w:rsidRPr="00452BD8">
        <w:rPr>
          <w:rFonts w:ascii="Aptos" w:eastAsia="Times New Roman" w:hAnsi="Aptos" w:cs="Times New Roman"/>
          <w:color w:val="000000" w:themeColor="text1"/>
          <w:sz w:val="24"/>
          <w:szCs w:val="24"/>
        </w:rPr>
        <w:t xml:space="preserve"> også</w:t>
      </w:r>
      <w:r w:rsidR="00B22BB7" w:rsidRPr="00452BD8">
        <w:rPr>
          <w:rFonts w:ascii="Aptos" w:eastAsia="Times New Roman" w:hAnsi="Aptos" w:cs="Times New Roman"/>
          <w:color w:val="000000" w:themeColor="text1"/>
          <w:sz w:val="24"/>
          <w:szCs w:val="24"/>
        </w:rPr>
        <w:t xml:space="preserve"> </w:t>
      </w:r>
      <w:r w:rsidR="00637482" w:rsidRPr="00452BD8">
        <w:rPr>
          <w:rFonts w:ascii="Aptos" w:eastAsia="Times New Roman" w:hAnsi="Aptos" w:cs="Times New Roman"/>
          <w:color w:val="000000" w:themeColor="text1"/>
          <w:sz w:val="24"/>
          <w:szCs w:val="24"/>
        </w:rPr>
        <w:t xml:space="preserve">oppgitt </w:t>
      </w:r>
      <w:r w:rsidR="00E2215B" w:rsidRPr="00452BD8">
        <w:rPr>
          <w:rFonts w:ascii="Aptos" w:eastAsia="Times New Roman" w:hAnsi="Aptos" w:cs="Times New Roman"/>
          <w:color w:val="000000" w:themeColor="text1"/>
          <w:sz w:val="24"/>
          <w:szCs w:val="24"/>
        </w:rPr>
        <w:t xml:space="preserve">nåværende </w:t>
      </w:r>
      <w:r w:rsidR="00A55E05" w:rsidRPr="00452BD8">
        <w:rPr>
          <w:rFonts w:ascii="Aptos" w:eastAsia="Times New Roman" w:hAnsi="Aptos" w:cs="Times New Roman"/>
          <w:color w:val="000000" w:themeColor="text1"/>
          <w:sz w:val="24"/>
          <w:szCs w:val="24"/>
        </w:rPr>
        <w:t>sikt (</w:t>
      </w:r>
      <w:r w:rsidR="00540271" w:rsidRPr="00452BD8">
        <w:rPr>
          <w:rFonts w:ascii="Aptos" w:eastAsia="Times New Roman" w:hAnsi="Aptos" w:cs="Times New Roman"/>
          <w:color w:val="000000" w:themeColor="text1"/>
          <w:sz w:val="24"/>
          <w:szCs w:val="24"/>
        </w:rPr>
        <w:t>tåke</w:t>
      </w:r>
      <w:r w:rsidR="00A55E05" w:rsidRPr="00452BD8">
        <w:rPr>
          <w:rFonts w:ascii="Aptos" w:eastAsia="Times New Roman" w:hAnsi="Aptos" w:cs="Times New Roman"/>
          <w:color w:val="000000" w:themeColor="text1"/>
          <w:sz w:val="24"/>
          <w:szCs w:val="24"/>
        </w:rPr>
        <w:t xml:space="preserve">), </w:t>
      </w:r>
      <w:r w:rsidR="00AF69A4" w:rsidRPr="00452BD8">
        <w:rPr>
          <w:rFonts w:ascii="Aptos" w:eastAsia="Times New Roman" w:hAnsi="Aptos" w:cs="Times New Roman"/>
          <w:color w:val="000000" w:themeColor="text1"/>
          <w:sz w:val="24"/>
          <w:szCs w:val="24"/>
        </w:rPr>
        <w:t>strømhastighet og vind</w:t>
      </w:r>
      <w:r w:rsidR="00540271" w:rsidRPr="00452BD8">
        <w:rPr>
          <w:rFonts w:ascii="Aptos" w:eastAsia="Times New Roman" w:hAnsi="Aptos" w:cs="Times New Roman"/>
          <w:color w:val="000000" w:themeColor="text1"/>
          <w:sz w:val="24"/>
          <w:szCs w:val="24"/>
        </w:rPr>
        <w:t>retning</w:t>
      </w:r>
      <w:r w:rsidR="006C1CB4" w:rsidRPr="00452BD8">
        <w:rPr>
          <w:rFonts w:ascii="Aptos" w:eastAsia="Times New Roman" w:hAnsi="Aptos" w:cs="Times New Roman"/>
          <w:color w:val="000000" w:themeColor="text1"/>
          <w:sz w:val="24"/>
          <w:szCs w:val="24"/>
        </w:rPr>
        <w:t>. I tillegg får brukeren timesinformasjon om vanntemperatur, vind, og bølgehøyde de påfølgende to dagene</w:t>
      </w:r>
      <w:r w:rsidR="00267FD5" w:rsidRPr="00452BD8">
        <w:rPr>
          <w:rFonts w:ascii="Aptos" w:eastAsia="Times New Roman" w:hAnsi="Aptos" w:cs="Times New Roman"/>
          <w:color w:val="000000" w:themeColor="text1"/>
          <w:sz w:val="24"/>
          <w:szCs w:val="24"/>
        </w:rPr>
        <w:t xml:space="preserve"> (</w:t>
      </w:r>
      <w:r w:rsidR="000E0ED9" w:rsidRPr="00452BD8">
        <w:rPr>
          <w:rFonts w:ascii="Aptos" w:eastAsia="Times New Roman" w:hAnsi="Aptos" w:cs="Times New Roman"/>
          <w:noProof/>
          <w:color w:val="000000" w:themeColor="text1"/>
          <w:sz w:val="24"/>
          <w:szCs w:val="24"/>
        </w:rPr>
        <w:fldChar w:fldCharType="begin"/>
      </w:r>
      <w:r w:rsidR="000E0ED9" w:rsidRPr="00452BD8">
        <w:rPr>
          <w:rFonts w:ascii="Aptos" w:eastAsia="Times New Roman" w:hAnsi="Aptos" w:cs="Times New Roman"/>
          <w:color w:val="000000" w:themeColor="text1"/>
          <w:sz w:val="24"/>
          <w:szCs w:val="24"/>
        </w:rPr>
        <w:instrText xml:space="preserve"> REF _Ref166787555 \h </w:instrText>
      </w:r>
      <w:r w:rsidR="00452BD8" w:rsidRPr="00452BD8">
        <w:rPr>
          <w:rFonts w:ascii="Aptos" w:eastAsia="Times New Roman" w:hAnsi="Aptos" w:cs="Times New Roman"/>
          <w:noProof/>
          <w:color w:val="000000" w:themeColor="text1"/>
          <w:sz w:val="24"/>
          <w:szCs w:val="24"/>
        </w:rPr>
        <w:instrText xml:space="preserve"> \* MERGEFORMAT </w:instrText>
      </w:r>
      <w:r w:rsidR="000E0ED9" w:rsidRPr="00452BD8">
        <w:rPr>
          <w:rFonts w:ascii="Aptos" w:eastAsia="Times New Roman" w:hAnsi="Aptos" w:cs="Times New Roman"/>
          <w:noProof/>
          <w:color w:val="000000" w:themeColor="text1"/>
          <w:sz w:val="24"/>
          <w:szCs w:val="24"/>
        </w:rPr>
      </w:r>
      <w:r w:rsidR="000E0ED9" w:rsidRPr="00452BD8">
        <w:rPr>
          <w:rFonts w:ascii="Aptos" w:eastAsia="Times New Roman" w:hAnsi="Aptos" w:cs="Times New Roman"/>
          <w:noProof/>
          <w:color w:val="000000" w:themeColor="text1"/>
          <w:sz w:val="24"/>
          <w:szCs w:val="24"/>
        </w:rPr>
        <w:fldChar w:fldCharType="separate"/>
      </w:r>
      <w:r w:rsidR="000E0ED9" w:rsidRPr="00452BD8">
        <w:rPr>
          <w:rFonts w:ascii="Aptos" w:hAnsi="Aptos"/>
          <w:sz w:val="24"/>
          <w:szCs w:val="24"/>
        </w:rPr>
        <w:t xml:space="preserve">Figur </w:t>
      </w:r>
      <w:r w:rsidR="000E0ED9" w:rsidRPr="00452BD8">
        <w:rPr>
          <w:rFonts w:ascii="Aptos" w:hAnsi="Aptos"/>
          <w:noProof/>
          <w:sz w:val="24"/>
          <w:szCs w:val="24"/>
        </w:rPr>
        <w:t>5</w:t>
      </w:r>
      <w:r w:rsidR="000E0ED9" w:rsidRPr="00452BD8">
        <w:rPr>
          <w:rFonts w:ascii="Aptos" w:eastAsia="Times New Roman" w:hAnsi="Aptos" w:cs="Times New Roman"/>
          <w:noProof/>
          <w:color w:val="000000" w:themeColor="text1"/>
          <w:sz w:val="24"/>
          <w:szCs w:val="24"/>
        </w:rPr>
        <w:fldChar w:fldCharType="end"/>
      </w:r>
      <w:r w:rsidR="004B1268" w:rsidRPr="00452BD8">
        <w:rPr>
          <w:rFonts w:ascii="Aptos" w:eastAsia="Times New Roman" w:hAnsi="Aptos" w:cs="Times New Roman"/>
          <w:noProof/>
          <w:color w:val="000000" w:themeColor="text1"/>
          <w:sz w:val="24"/>
          <w:szCs w:val="24"/>
        </w:rPr>
        <w:t>).</w:t>
      </w:r>
    </w:p>
    <w:p w14:paraId="2948EC95" w14:textId="1EC8A99E" w:rsidR="00AF3042" w:rsidRPr="00452BD8" w:rsidRDefault="00AF3042" w:rsidP="00AF3042">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Farevarsel</w:t>
      </w:r>
    </w:p>
    <w:p w14:paraId="4B7C7544" w14:textId="0E5105C7" w:rsidR="00FD4B5B" w:rsidRPr="00452BD8" w:rsidRDefault="00AF3042" w:rsidP="00B22875">
      <w:pPr>
        <w:spacing w:line="360" w:lineRule="auto"/>
        <w:ind w:left="-20"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Farevarsel</w:t>
      </w:r>
      <w:r w:rsidR="00FD011F" w:rsidRPr="00452BD8">
        <w:rPr>
          <w:rFonts w:ascii="Aptos" w:eastAsia="Times New Roman" w:hAnsi="Aptos" w:cs="Times New Roman"/>
          <w:color w:val="000000" w:themeColor="text1"/>
          <w:sz w:val="24"/>
          <w:szCs w:val="24"/>
        </w:rPr>
        <w:t>et</w:t>
      </w:r>
      <w:r w:rsidRPr="00452BD8">
        <w:rPr>
          <w:rFonts w:ascii="Aptos" w:eastAsia="Times New Roman" w:hAnsi="Aptos" w:cs="Times New Roman"/>
          <w:color w:val="000000" w:themeColor="text1"/>
          <w:sz w:val="24"/>
          <w:szCs w:val="24"/>
        </w:rPr>
        <w:t xml:space="preserve"> er</w:t>
      </w:r>
      <w:r w:rsidR="00FD011F" w:rsidRPr="00452BD8">
        <w:rPr>
          <w:rFonts w:ascii="Aptos" w:eastAsia="Times New Roman" w:hAnsi="Aptos" w:cs="Times New Roman"/>
          <w:color w:val="000000" w:themeColor="text1"/>
          <w:sz w:val="24"/>
          <w:szCs w:val="24"/>
        </w:rPr>
        <w:t xml:space="preserve"> utformet som et gult, lettsynlig iko</w:t>
      </w:r>
      <w:r w:rsidR="00A12E50" w:rsidRPr="00452BD8">
        <w:rPr>
          <w:rFonts w:ascii="Aptos" w:eastAsia="Times New Roman" w:hAnsi="Aptos" w:cs="Times New Roman"/>
          <w:color w:val="000000" w:themeColor="text1"/>
          <w:sz w:val="24"/>
          <w:szCs w:val="24"/>
        </w:rPr>
        <w:t xml:space="preserve">n og finnes i </w:t>
      </w:r>
      <w:r w:rsidR="000B186C" w:rsidRPr="00452BD8">
        <w:rPr>
          <w:rFonts w:ascii="Aptos" w:eastAsia="Times New Roman" w:hAnsi="Aptos" w:cs="Times New Roman"/>
          <w:color w:val="000000" w:themeColor="text1"/>
          <w:sz w:val="24"/>
          <w:szCs w:val="24"/>
        </w:rPr>
        <w:t>sammendrag av værinformasjon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eastAsia="Times New Roman" w:hAnsi="Aptos" w:cs="Times New Roman"/>
          <w:color w:val="000000" w:themeColor="text1"/>
          <w:sz w:val="24"/>
          <w:szCs w:val="24"/>
        </w:rPr>
        <w:instrText xml:space="preserve"> REF _Ref166787536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3</w:t>
      </w:r>
      <w:r w:rsidR="00EE5E92" w:rsidRPr="00452BD8">
        <w:rPr>
          <w:rFonts w:ascii="Aptos" w:eastAsia="Times New Roman" w:hAnsi="Aptos" w:cs="Times New Roman"/>
          <w:noProof/>
          <w:color w:val="000000" w:themeColor="text1"/>
          <w:sz w:val="24"/>
          <w:szCs w:val="24"/>
        </w:rPr>
        <w:fldChar w:fldCharType="end"/>
      </w:r>
      <w:r w:rsidR="00BC611E" w:rsidRPr="00452BD8">
        <w:rPr>
          <w:rFonts w:ascii="Aptos" w:eastAsia="Times New Roman" w:hAnsi="Aptos" w:cs="Times New Roman"/>
          <w:iCs/>
          <w:color w:val="000000" w:themeColor="text1"/>
          <w:sz w:val="24"/>
          <w:szCs w:val="24"/>
        </w:rPr>
        <w:t xml:space="preserve">), </w:t>
      </w:r>
      <w:r w:rsidR="000B186C" w:rsidRPr="00452BD8">
        <w:rPr>
          <w:rFonts w:ascii="Aptos" w:eastAsia="Times New Roman" w:hAnsi="Aptos" w:cs="Times New Roman"/>
          <w:color w:val="000000" w:themeColor="text1"/>
          <w:sz w:val="24"/>
          <w:szCs w:val="24"/>
        </w:rPr>
        <w:t>skjerm for fullstendig værinformasjon</w:t>
      </w:r>
      <w:r w:rsidR="0079355D" w:rsidRPr="00452BD8">
        <w:rPr>
          <w:rFonts w:ascii="Aptos" w:eastAsia="Times New Roman" w:hAnsi="Aptos" w:cs="Times New Roman"/>
          <w:color w:val="000000" w:themeColor="text1"/>
          <w:sz w:val="24"/>
          <w:szCs w:val="24"/>
        </w:rPr>
        <w:t xml:space="preserve">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eastAsia="Times New Roman" w:hAnsi="Aptos" w:cs="Times New Roman"/>
          <w:color w:val="000000" w:themeColor="text1"/>
          <w:sz w:val="24"/>
          <w:szCs w:val="24"/>
        </w:rPr>
        <w:instrText xml:space="preserve"> REF _Ref166787529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4</w:t>
      </w:r>
      <w:r w:rsidR="00EE5E92" w:rsidRPr="00452BD8">
        <w:rPr>
          <w:rFonts w:ascii="Aptos" w:eastAsia="Times New Roman" w:hAnsi="Aptos" w:cs="Times New Roman"/>
          <w:noProof/>
          <w:color w:val="000000" w:themeColor="text1"/>
          <w:sz w:val="24"/>
          <w:szCs w:val="24"/>
        </w:rPr>
        <w:fldChar w:fldCharType="end"/>
      </w:r>
      <w:r w:rsidR="00BC611E" w:rsidRPr="00452BD8">
        <w:rPr>
          <w:rFonts w:ascii="Aptos" w:eastAsia="Times New Roman" w:hAnsi="Aptos" w:cs="Times New Roman"/>
          <w:noProof/>
          <w:color w:val="000000" w:themeColor="text1"/>
          <w:sz w:val="24"/>
          <w:szCs w:val="24"/>
        </w:rPr>
        <w:t>)</w:t>
      </w:r>
      <w:r w:rsidR="000B186C" w:rsidRPr="00452BD8">
        <w:rPr>
          <w:rFonts w:ascii="Aptos" w:eastAsia="Times New Roman" w:hAnsi="Aptos" w:cs="Times New Roman"/>
          <w:color w:val="000000" w:themeColor="text1"/>
          <w:sz w:val="24"/>
          <w:szCs w:val="24"/>
        </w:rPr>
        <w:t xml:space="preserve"> og skjerm for havinformasjon</w:t>
      </w:r>
      <w:r w:rsidR="009667FF" w:rsidRPr="00452BD8">
        <w:rPr>
          <w:rFonts w:ascii="Aptos" w:eastAsia="Times New Roman" w:hAnsi="Aptos" w:cs="Times New Roman"/>
          <w:color w:val="000000" w:themeColor="text1"/>
          <w:sz w:val="24"/>
          <w:szCs w:val="24"/>
        </w:rPr>
        <w:t xml:space="preserve">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eastAsia="Times New Roman" w:hAnsi="Aptos" w:cs="Times New Roman"/>
          <w:color w:val="000000" w:themeColor="text1"/>
          <w:sz w:val="24"/>
          <w:szCs w:val="24"/>
        </w:rPr>
        <w:instrText xml:space="preserve"> REF _Ref166787555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5</w:t>
      </w:r>
      <w:r w:rsidR="00EE5E92" w:rsidRPr="00452BD8">
        <w:rPr>
          <w:rFonts w:ascii="Aptos" w:eastAsia="Times New Roman" w:hAnsi="Aptos" w:cs="Times New Roman"/>
          <w:noProof/>
          <w:color w:val="000000" w:themeColor="text1"/>
          <w:sz w:val="24"/>
          <w:szCs w:val="24"/>
        </w:rPr>
        <w:fldChar w:fldCharType="end"/>
      </w:r>
      <w:r w:rsidR="009667FF" w:rsidRPr="00452BD8">
        <w:rPr>
          <w:rFonts w:ascii="Aptos" w:eastAsia="Times New Roman" w:hAnsi="Aptos" w:cs="Times New Roman"/>
          <w:color w:val="000000" w:themeColor="text1"/>
          <w:sz w:val="24"/>
          <w:szCs w:val="24"/>
        </w:rPr>
        <w:t>)</w:t>
      </w:r>
      <w:r w:rsidR="000B186C" w:rsidRPr="00452BD8">
        <w:rPr>
          <w:rFonts w:ascii="Aptos" w:eastAsia="Times New Roman" w:hAnsi="Aptos" w:cs="Times New Roman"/>
          <w:color w:val="000000" w:themeColor="text1"/>
          <w:sz w:val="24"/>
          <w:szCs w:val="24"/>
        </w:rPr>
        <w:t>. Ikonet er kun til stede dersom det eksisterer farevarsel på</w:t>
      </w:r>
      <w:r w:rsidR="00B71122" w:rsidRPr="00452BD8">
        <w:rPr>
          <w:rFonts w:ascii="Aptos" w:eastAsia="Times New Roman" w:hAnsi="Aptos" w:cs="Times New Roman"/>
          <w:color w:val="000000" w:themeColor="text1"/>
          <w:sz w:val="24"/>
          <w:szCs w:val="24"/>
        </w:rPr>
        <w:t xml:space="preserve"> angitt</w:t>
      </w:r>
      <w:r w:rsidR="000B186C" w:rsidRPr="00452BD8">
        <w:rPr>
          <w:rFonts w:ascii="Aptos" w:eastAsia="Times New Roman" w:hAnsi="Aptos" w:cs="Times New Roman"/>
          <w:color w:val="000000" w:themeColor="text1"/>
          <w:sz w:val="24"/>
          <w:szCs w:val="24"/>
        </w:rPr>
        <w:t xml:space="preserve"> </w:t>
      </w:r>
      <w:r w:rsidR="00B71122" w:rsidRPr="00452BD8">
        <w:rPr>
          <w:rFonts w:ascii="Aptos" w:eastAsia="Times New Roman" w:hAnsi="Aptos" w:cs="Times New Roman"/>
          <w:color w:val="000000" w:themeColor="text1"/>
          <w:sz w:val="24"/>
          <w:szCs w:val="24"/>
        </w:rPr>
        <w:t>lokasjon</w:t>
      </w:r>
      <w:r w:rsidR="000B186C" w:rsidRPr="00452BD8">
        <w:rPr>
          <w:rFonts w:ascii="Aptos" w:eastAsia="Times New Roman" w:hAnsi="Aptos" w:cs="Times New Roman"/>
          <w:color w:val="000000" w:themeColor="text1"/>
          <w:sz w:val="24"/>
          <w:szCs w:val="24"/>
        </w:rPr>
        <w:t>.</w:t>
      </w:r>
      <w:r w:rsidR="00B71122" w:rsidRPr="00452BD8">
        <w:rPr>
          <w:rFonts w:ascii="Aptos" w:eastAsia="Times New Roman" w:hAnsi="Aptos" w:cs="Times New Roman"/>
          <w:color w:val="000000" w:themeColor="text1"/>
          <w:sz w:val="24"/>
          <w:szCs w:val="24"/>
        </w:rPr>
        <w:t xml:space="preserve"> </w:t>
      </w:r>
      <w:r w:rsidR="009513A6" w:rsidRPr="00452BD8">
        <w:rPr>
          <w:rFonts w:ascii="Aptos" w:eastAsia="Times New Roman" w:hAnsi="Aptos" w:cs="Times New Roman"/>
          <w:color w:val="000000" w:themeColor="text1"/>
          <w:sz w:val="24"/>
          <w:szCs w:val="24"/>
        </w:rPr>
        <w:t>Ved å tr</w:t>
      </w:r>
      <w:r w:rsidR="002702EB" w:rsidRPr="00452BD8">
        <w:rPr>
          <w:rFonts w:ascii="Aptos" w:eastAsia="Times New Roman" w:hAnsi="Aptos" w:cs="Times New Roman"/>
          <w:color w:val="000000" w:themeColor="text1"/>
          <w:sz w:val="24"/>
          <w:szCs w:val="24"/>
        </w:rPr>
        <w:t xml:space="preserve">ykke på ikonet får man </w:t>
      </w:r>
      <w:r w:rsidR="00DE3A04" w:rsidRPr="00452BD8">
        <w:rPr>
          <w:rFonts w:ascii="Aptos" w:eastAsia="Times New Roman" w:hAnsi="Aptos" w:cs="Times New Roman"/>
          <w:color w:val="000000" w:themeColor="text1"/>
          <w:sz w:val="24"/>
          <w:szCs w:val="24"/>
        </w:rPr>
        <w:t>i</w:t>
      </w:r>
      <w:r w:rsidR="000B186C" w:rsidRPr="00452BD8">
        <w:rPr>
          <w:rFonts w:ascii="Aptos" w:eastAsia="Times New Roman" w:hAnsi="Aptos" w:cs="Times New Roman"/>
          <w:color w:val="000000" w:themeColor="text1"/>
          <w:sz w:val="24"/>
          <w:szCs w:val="24"/>
        </w:rPr>
        <w:t>nformasjonen om farevarselet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eastAsia="Times New Roman" w:hAnsi="Aptos" w:cs="Times New Roman"/>
          <w:color w:val="000000" w:themeColor="text1"/>
          <w:sz w:val="24"/>
          <w:szCs w:val="24"/>
        </w:rPr>
        <w:instrText xml:space="preserve"> REF _Ref166787618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6</w:t>
      </w:r>
      <w:r w:rsidR="00EE5E92" w:rsidRPr="00452BD8">
        <w:rPr>
          <w:rFonts w:ascii="Aptos" w:eastAsia="Times New Roman" w:hAnsi="Aptos" w:cs="Times New Roman"/>
          <w:noProof/>
          <w:color w:val="000000" w:themeColor="text1"/>
          <w:sz w:val="24"/>
          <w:szCs w:val="24"/>
        </w:rPr>
        <w:fldChar w:fldCharType="end"/>
      </w:r>
      <w:r w:rsidR="00321A6F" w:rsidRPr="00452BD8">
        <w:rPr>
          <w:rFonts w:ascii="Aptos" w:eastAsia="Times New Roman" w:hAnsi="Aptos" w:cs="Times New Roman"/>
          <w:color w:val="000000" w:themeColor="text1"/>
          <w:sz w:val="24"/>
          <w:szCs w:val="24"/>
        </w:rPr>
        <w:t>).</w:t>
      </w:r>
      <w:r w:rsidR="002702EB" w:rsidRPr="00452BD8">
        <w:rPr>
          <w:rFonts w:ascii="Aptos" w:eastAsia="Times New Roman" w:hAnsi="Aptos" w:cs="Times New Roman"/>
          <w:color w:val="000000" w:themeColor="text1"/>
          <w:sz w:val="24"/>
          <w:szCs w:val="24"/>
        </w:rPr>
        <w:t xml:space="preserve"> </w:t>
      </w:r>
      <w:r w:rsidR="00321A6F" w:rsidRPr="00452BD8">
        <w:rPr>
          <w:rFonts w:ascii="Aptos" w:eastAsia="Times New Roman" w:hAnsi="Aptos" w:cs="Times New Roman"/>
          <w:color w:val="000000" w:themeColor="text1"/>
          <w:sz w:val="24"/>
          <w:szCs w:val="24"/>
        </w:rPr>
        <w:t>Denne skjermen</w:t>
      </w:r>
      <w:r w:rsidR="00FD546B" w:rsidRPr="00452BD8">
        <w:rPr>
          <w:rFonts w:ascii="Aptos" w:eastAsia="Times New Roman" w:hAnsi="Aptos" w:cs="Times New Roman"/>
          <w:color w:val="000000" w:themeColor="text1"/>
          <w:sz w:val="24"/>
          <w:szCs w:val="24"/>
        </w:rPr>
        <w:t xml:space="preserve"> er</w:t>
      </w:r>
      <w:r w:rsidR="000B186C" w:rsidRPr="00452BD8">
        <w:rPr>
          <w:rFonts w:ascii="Aptos" w:eastAsia="Times New Roman" w:hAnsi="Aptos" w:cs="Times New Roman"/>
          <w:color w:val="000000" w:themeColor="text1"/>
          <w:sz w:val="24"/>
          <w:szCs w:val="24"/>
        </w:rPr>
        <w:t xml:space="preserve"> utformet i likhet med hvordan farevarsel er vist på YR</w:t>
      </w:r>
      <w:r w:rsidR="00B71122" w:rsidRPr="00452BD8">
        <w:rPr>
          <w:rFonts w:ascii="Aptos" w:eastAsia="Times New Roman" w:hAnsi="Aptos" w:cs="Times New Roman"/>
          <w:color w:val="000000" w:themeColor="text1"/>
          <w:sz w:val="24"/>
          <w:szCs w:val="24"/>
        </w:rPr>
        <w:t>, dette</w:t>
      </w:r>
      <w:r w:rsidR="002702EB" w:rsidRPr="00452BD8">
        <w:rPr>
          <w:rFonts w:ascii="Aptos" w:eastAsia="Times New Roman" w:hAnsi="Aptos" w:cs="Times New Roman"/>
          <w:color w:val="000000" w:themeColor="text1"/>
          <w:sz w:val="24"/>
          <w:szCs w:val="24"/>
        </w:rPr>
        <w:t xml:space="preserve"> </w:t>
      </w:r>
      <w:r w:rsidR="000B186C" w:rsidRPr="00452BD8">
        <w:rPr>
          <w:rFonts w:ascii="Aptos" w:eastAsia="Times New Roman" w:hAnsi="Aptos" w:cs="Times New Roman"/>
          <w:color w:val="000000" w:themeColor="text1"/>
          <w:sz w:val="24"/>
          <w:szCs w:val="24"/>
        </w:rPr>
        <w:t xml:space="preserve">for å sørge for at den viktige informasjonen blir nådd frem på en måte som er lett å kjenne igjen. </w:t>
      </w:r>
    </w:p>
    <w:p w14:paraId="1E7DC3BE" w14:textId="77777777" w:rsidR="007656C5" w:rsidRPr="00452BD8" w:rsidRDefault="007656C5" w:rsidP="007656C5">
      <w:pPr>
        <w:spacing w:line="240" w:lineRule="auto"/>
        <w:ind w:left="-20" w:right="-20"/>
        <w:rPr>
          <w:rFonts w:ascii="Aptos" w:eastAsia="Times New Roman" w:hAnsi="Aptos" w:cs="Times New Roman"/>
          <w:color w:val="000000" w:themeColor="text1"/>
          <w:sz w:val="24"/>
          <w:szCs w:val="24"/>
        </w:rPr>
      </w:pPr>
    </w:p>
    <w:p w14:paraId="0B36ACB5" w14:textId="4A03EF18" w:rsidR="00D44B26" w:rsidRPr="00452BD8" w:rsidRDefault="00D44B26"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2.3 Plattform</w:t>
      </w:r>
    </w:p>
    <w:p w14:paraId="1ED873FB" w14:textId="46E6FEC6" w:rsidR="00AD7494" w:rsidRPr="00452BD8" w:rsidRDefault="00722C88" w:rsidP="005D7BC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SailSafe er utviklet i Kotlin, og bruker Jetpack Compose</w:t>
      </w:r>
      <w:r w:rsidR="00E45E4D" w:rsidRPr="00452BD8">
        <w:rPr>
          <w:rFonts w:ascii="Aptos" w:eastAsia="Times New Roman" w:hAnsi="Aptos" w:cs="Times New Roman"/>
          <w:color w:val="000000" w:themeColor="text1"/>
          <w:sz w:val="24"/>
          <w:szCs w:val="24"/>
        </w:rPr>
        <w:t xml:space="preserve"> som UI-rammeverk. Applikasjonen er utviklet for API-nivå 34</w:t>
      </w:r>
      <w:r w:rsidR="00FB3B3E" w:rsidRPr="00452BD8">
        <w:rPr>
          <w:rFonts w:ascii="Aptos" w:eastAsia="Times New Roman" w:hAnsi="Aptos" w:cs="Times New Roman"/>
          <w:color w:val="000000" w:themeColor="text1"/>
          <w:sz w:val="24"/>
          <w:szCs w:val="24"/>
        </w:rPr>
        <w:t xml:space="preserve"> (Upside </w:t>
      </w:r>
      <w:r w:rsidR="008F1F5E" w:rsidRPr="00452BD8">
        <w:rPr>
          <w:rFonts w:ascii="Aptos" w:eastAsia="Times New Roman" w:hAnsi="Aptos" w:cs="Times New Roman"/>
          <w:color w:val="000000" w:themeColor="text1"/>
          <w:sz w:val="24"/>
          <w:szCs w:val="24"/>
        </w:rPr>
        <w:t>Down Cake)</w:t>
      </w:r>
      <w:r w:rsidR="00E45E4D" w:rsidRPr="00452BD8">
        <w:rPr>
          <w:rFonts w:ascii="Aptos" w:eastAsia="Times New Roman" w:hAnsi="Aptos" w:cs="Times New Roman"/>
          <w:color w:val="000000" w:themeColor="text1"/>
          <w:sz w:val="24"/>
          <w:szCs w:val="24"/>
        </w:rPr>
        <w:t xml:space="preserve">. De praktiske </w:t>
      </w:r>
      <w:r w:rsidR="00E45E4D" w:rsidRPr="00452BD8">
        <w:rPr>
          <w:rFonts w:ascii="Aptos" w:eastAsia="Times New Roman" w:hAnsi="Aptos" w:cs="Times New Roman"/>
          <w:color w:val="000000" w:themeColor="text1"/>
          <w:sz w:val="24"/>
          <w:szCs w:val="24"/>
        </w:rPr>
        <w:lastRenderedPageBreak/>
        <w:t xml:space="preserve">betydningene for dette valget er at </w:t>
      </w:r>
      <w:r w:rsidR="00DD18E1" w:rsidRPr="00452BD8">
        <w:rPr>
          <w:rFonts w:ascii="Aptos" w:eastAsia="Times New Roman" w:hAnsi="Aptos" w:cs="Times New Roman"/>
          <w:color w:val="000000" w:themeColor="text1"/>
          <w:sz w:val="24"/>
          <w:szCs w:val="24"/>
        </w:rPr>
        <w:t>SailSafe</w:t>
      </w:r>
      <w:r w:rsidR="00E45E4D" w:rsidRPr="00452BD8">
        <w:rPr>
          <w:rFonts w:ascii="Aptos" w:eastAsia="Times New Roman" w:hAnsi="Aptos" w:cs="Times New Roman"/>
          <w:color w:val="000000" w:themeColor="text1"/>
          <w:sz w:val="24"/>
          <w:szCs w:val="24"/>
        </w:rPr>
        <w:t xml:space="preserve"> </w:t>
      </w:r>
      <w:r w:rsidR="00DD18E1" w:rsidRPr="00452BD8">
        <w:rPr>
          <w:rFonts w:ascii="Aptos" w:eastAsia="Times New Roman" w:hAnsi="Aptos" w:cs="Times New Roman"/>
          <w:color w:val="000000" w:themeColor="text1"/>
          <w:sz w:val="24"/>
          <w:szCs w:val="24"/>
        </w:rPr>
        <w:t>kun er kompatibel</w:t>
      </w:r>
      <w:r w:rsidR="00E45E4D" w:rsidRPr="00452BD8">
        <w:rPr>
          <w:rFonts w:ascii="Aptos" w:eastAsia="Times New Roman" w:hAnsi="Aptos" w:cs="Times New Roman"/>
          <w:color w:val="000000" w:themeColor="text1"/>
          <w:sz w:val="24"/>
          <w:szCs w:val="24"/>
        </w:rPr>
        <w:t xml:space="preserve"> </w:t>
      </w:r>
      <w:r w:rsidR="00DD18E1" w:rsidRPr="00452BD8">
        <w:rPr>
          <w:rFonts w:ascii="Aptos" w:eastAsia="Times New Roman" w:hAnsi="Aptos" w:cs="Times New Roman"/>
          <w:color w:val="000000" w:themeColor="text1"/>
          <w:sz w:val="24"/>
          <w:szCs w:val="24"/>
        </w:rPr>
        <w:t>med</w:t>
      </w:r>
      <w:r w:rsidR="00E45E4D" w:rsidRPr="00452BD8">
        <w:rPr>
          <w:rFonts w:ascii="Aptos" w:eastAsia="Times New Roman" w:hAnsi="Aptos" w:cs="Times New Roman"/>
          <w:color w:val="000000" w:themeColor="text1"/>
          <w:sz w:val="24"/>
          <w:szCs w:val="24"/>
        </w:rPr>
        <w:t xml:space="preserve"> Android-enheter som har Android-versjon 14</w:t>
      </w:r>
      <w:r w:rsidR="001B58CA" w:rsidRPr="00452BD8">
        <w:rPr>
          <w:rFonts w:ascii="Aptos" w:eastAsia="Times New Roman" w:hAnsi="Aptos" w:cs="Times New Roman"/>
          <w:color w:val="000000" w:themeColor="text1"/>
          <w:sz w:val="24"/>
          <w:szCs w:val="24"/>
        </w:rPr>
        <w:t>, som har en kumulativ bruk på</w:t>
      </w:r>
      <w:r w:rsidR="00E45E4D" w:rsidRPr="00452BD8">
        <w:rPr>
          <w:rFonts w:ascii="Aptos" w:eastAsia="Times New Roman" w:hAnsi="Aptos" w:cs="Times New Roman"/>
          <w:color w:val="000000" w:themeColor="text1"/>
          <w:sz w:val="24"/>
          <w:szCs w:val="24"/>
        </w:rPr>
        <w:t xml:space="preserve"> </w:t>
      </w:r>
      <w:r w:rsidR="00A71269" w:rsidRPr="00452BD8">
        <w:rPr>
          <w:rFonts w:ascii="Aptos" w:eastAsia="Times New Roman" w:hAnsi="Aptos" w:cs="Times New Roman"/>
          <w:color w:val="000000" w:themeColor="text1"/>
          <w:sz w:val="24"/>
          <w:szCs w:val="24"/>
        </w:rPr>
        <w:t xml:space="preserve">16.3% </w:t>
      </w:r>
      <w:sdt>
        <w:sdtPr>
          <w:rPr>
            <w:rFonts w:ascii="Aptos" w:eastAsia="Times New Roman" w:hAnsi="Aptos" w:cs="Times New Roman"/>
            <w:noProof/>
            <w:color w:val="000000" w:themeColor="text1"/>
            <w:sz w:val="24"/>
            <w:szCs w:val="24"/>
          </w:rPr>
          <w:id w:val="-90160140"/>
          <w:citation/>
        </w:sdtPr>
        <w:sdtEndPr/>
        <w:sdtContent>
          <w:r w:rsidR="00D376B0" w:rsidRPr="00452BD8">
            <w:rPr>
              <w:rFonts w:ascii="Aptos" w:eastAsia="Times New Roman" w:hAnsi="Aptos" w:cs="Times New Roman"/>
              <w:noProof/>
              <w:color w:val="000000" w:themeColor="text1"/>
              <w:sz w:val="24"/>
              <w:szCs w:val="24"/>
            </w:rPr>
            <w:fldChar w:fldCharType="begin"/>
          </w:r>
          <w:r w:rsidR="00D376B0" w:rsidRPr="00452BD8">
            <w:rPr>
              <w:rFonts w:ascii="Aptos" w:eastAsia="Times New Roman" w:hAnsi="Aptos" w:cs="Times New Roman"/>
              <w:color w:val="000000" w:themeColor="text1"/>
              <w:sz w:val="24"/>
              <w:szCs w:val="24"/>
            </w:rPr>
            <w:instrText xml:space="preserve"> CITATION And24 \l 1044 </w:instrText>
          </w:r>
          <w:r w:rsidR="00D376B0" w:rsidRPr="00452BD8">
            <w:rPr>
              <w:rFonts w:ascii="Aptos" w:eastAsia="Times New Roman" w:hAnsi="Aptos" w:cs="Times New Roman"/>
              <w:noProof/>
              <w:color w:val="000000" w:themeColor="text1"/>
              <w:sz w:val="24"/>
              <w:szCs w:val="24"/>
            </w:rPr>
            <w:fldChar w:fldCharType="separate"/>
          </w:r>
          <w:r w:rsidR="000D15FD" w:rsidRPr="00452BD8">
            <w:rPr>
              <w:rFonts w:ascii="Aptos" w:eastAsia="Times New Roman" w:hAnsi="Aptos" w:cs="Times New Roman"/>
              <w:color w:val="000000" w:themeColor="text1"/>
              <w:sz w:val="24"/>
              <w:szCs w:val="24"/>
            </w:rPr>
            <w:t>(Android Developers, 2024)</w:t>
          </w:r>
          <w:r w:rsidR="00D376B0" w:rsidRPr="00452BD8">
            <w:rPr>
              <w:rFonts w:ascii="Aptos" w:eastAsia="Times New Roman" w:hAnsi="Aptos" w:cs="Times New Roman"/>
              <w:noProof/>
              <w:color w:val="000000" w:themeColor="text1"/>
              <w:sz w:val="24"/>
              <w:szCs w:val="24"/>
            </w:rPr>
            <w:fldChar w:fldCharType="end"/>
          </w:r>
        </w:sdtContent>
      </w:sdt>
      <w:r w:rsidR="00AF2A98" w:rsidRPr="00452BD8">
        <w:rPr>
          <w:rFonts w:ascii="Aptos" w:eastAsia="Times New Roman" w:hAnsi="Aptos" w:cs="Times New Roman"/>
          <w:color w:val="000000" w:themeColor="text1"/>
          <w:sz w:val="24"/>
          <w:szCs w:val="24"/>
        </w:rPr>
        <w:t xml:space="preserve">. </w:t>
      </w:r>
      <w:r w:rsidR="00E45E4D" w:rsidRPr="00452BD8">
        <w:rPr>
          <w:rFonts w:ascii="Aptos" w:eastAsia="Times New Roman" w:hAnsi="Aptos" w:cs="Times New Roman"/>
          <w:color w:val="000000" w:themeColor="text1"/>
          <w:sz w:val="24"/>
          <w:szCs w:val="24"/>
        </w:rPr>
        <w:t>Bakgrunnen for dette valget er at nye applikasjoner som publiseres på Google Play må være kompatible med Android-versjon 13 eller høyere</w:t>
      </w:r>
      <w:r w:rsidR="00C12275"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noProof/>
            <w:color w:val="000000" w:themeColor="text1"/>
            <w:sz w:val="24"/>
            <w:szCs w:val="24"/>
          </w:rPr>
          <w:id w:val="-2106254772"/>
          <w:citation/>
        </w:sdtPr>
        <w:sdtEndPr/>
        <w:sdtContent>
          <w:r w:rsidR="001E33B3" w:rsidRPr="00452BD8">
            <w:rPr>
              <w:rFonts w:ascii="Aptos" w:eastAsia="Times New Roman" w:hAnsi="Aptos" w:cs="Times New Roman"/>
              <w:noProof/>
              <w:color w:val="000000" w:themeColor="text1"/>
              <w:sz w:val="24"/>
              <w:szCs w:val="24"/>
            </w:rPr>
            <w:fldChar w:fldCharType="begin"/>
          </w:r>
          <w:r w:rsidR="001E33B3" w:rsidRPr="00452BD8">
            <w:rPr>
              <w:rFonts w:ascii="Aptos" w:eastAsia="Times New Roman" w:hAnsi="Aptos" w:cs="Times New Roman"/>
              <w:color w:val="000000" w:themeColor="text1"/>
              <w:sz w:val="24"/>
              <w:szCs w:val="24"/>
            </w:rPr>
            <w:instrText xml:space="preserve"> CITATION And241 \l 1044 </w:instrText>
          </w:r>
          <w:r w:rsidR="001E33B3" w:rsidRPr="00452BD8">
            <w:rPr>
              <w:rFonts w:ascii="Aptos" w:eastAsia="Times New Roman" w:hAnsi="Aptos" w:cs="Times New Roman"/>
              <w:noProof/>
              <w:color w:val="000000" w:themeColor="text1"/>
              <w:sz w:val="24"/>
              <w:szCs w:val="24"/>
            </w:rPr>
            <w:fldChar w:fldCharType="separate"/>
          </w:r>
          <w:r w:rsidR="000D15FD" w:rsidRPr="00452BD8">
            <w:rPr>
              <w:rFonts w:ascii="Aptos" w:eastAsia="Times New Roman" w:hAnsi="Aptos" w:cs="Times New Roman"/>
              <w:color w:val="000000" w:themeColor="text1"/>
              <w:sz w:val="24"/>
              <w:szCs w:val="24"/>
            </w:rPr>
            <w:t>(Android Developers, 2024)</w:t>
          </w:r>
          <w:r w:rsidR="001E33B3" w:rsidRPr="00452BD8">
            <w:rPr>
              <w:rFonts w:ascii="Aptos" w:eastAsia="Times New Roman" w:hAnsi="Aptos" w:cs="Times New Roman"/>
              <w:noProof/>
              <w:color w:val="000000" w:themeColor="text1"/>
              <w:sz w:val="24"/>
              <w:szCs w:val="24"/>
            </w:rPr>
            <w:fldChar w:fldCharType="end"/>
          </w:r>
        </w:sdtContent>
      </w:sdt>
      <w:r w:rsidR="001E33B3" w:rsidRPr="00452BD8">
        <w:rPr>
          <w:rFonts w:ascii="Aptos" w:eastAsia="Times New Roman" w:hAnsi="Aptos" w:cs="Times New Roman"/>
          <w:color w:val="000000" w:themeColor="text1"/>
          <w:sz w:val="24"/>
          <w:szCs w:val="24"/>
        </w:rPr>
        <w:t>.</w:t>
      </w:r>
      <w:r w:rsidR="00DD18E1" w:rsidRPr="00452BD8">
        <w:rPr>
          <w:rFonts w:ascii="Aptos" w:eastAsia="Times New Roman" w:hAnsi="Aptos" w:cs="Times New Roman"/>
          <w:color w:val="000000" w:themeColor="text1"/>
          <w:sz w:val="24"/>
          <w:szCs w:val="24"/>
        </w:rPr>
        <w:t xml:space="preserve"> For å sikre at brukskvaliteten er lik på tvers av Android-enheter er det sørget for at skjermutformingen av de ulike komponentene er relativ til enheten den kjører på. </w:t>
      </w:r>
    </w:p>
    <w:p w14:paraId="6E89E571" w14:textId="77777777" w:rsidR="00925B8C" w:rsidRPr="00452BD8" w:rsidRDefault="00925B8C" w:rsidP="005D7BC4">
      <w:pPr>
        <w:spacing w:line="360" w:lineRule="auto"/>
        <w:ind w:right="-20"/>
        <w:rPr>
          <w:rFonts w:ascii="Aptos" w:eastAsia="Times New Roman" w:hAnsi="Aptos" w:cs="Times New Roman"/>
          <w:color w:val="000000" w:themeColor="text1"/>
          <w:sz w:val="24"/>
          <w:szCs w:val="24"/>
        </w:rPr>
      </w:pPr>
    </w:p>
    <w:p w14:paraId="3524F001" w14:textId="7A46C08A" w:rsidR="00DE17A9" w:rsidRPr="00452BD8" w:rsidRDefault="007A2496" w:rsidP="00F069D2">
      <w:pPr>
        <w:pStyle w:val="Listeavsnitt"/>
        <w:numPr>
          <w:ilvl w:val="0"/>
          <w:numId w:val="9"/>
        </w:numPr>
        <w:spacing w:line="360" w:lineRule="auto"/>
        <w:ind w:right="-20"/>
        <w:rPr>
          <w:rFonts w:ascii="Aptos" w:eastAsia="Times New Roman" w:hAnsi="Aptos" w:cs="Times New Roman"/>
          <w:b/>
          <w:color w:val="000000" w:themeColor="text1"/>
          <w:sz w:val="36"/>
          <w:szCs w:val="36"/>
        </w:rPr>
      </w:pPr>
      <w:r w:rsidRPr="00452BD8">
        <w:rPr>
          <w:rFonts w:ascii="Aptos" w:eastAsia="Times New Roman" w:hAnsi="Aptos" w:cs="Times New Roman"/>
          <w:b/>
          <w:color w:val="000000" w:themeColor="text1"/>
          <w:sz w:val="36"/>
          <w:szCs w:val="36"/>
        </w:rPr>
        <w:t>Produktdokumentasjon</w:t>
      </w:r>
    </w:p>
    <w:p w14:paraId="59CB697A" w14:textId="37FB0155" w:rsidR="00A2388C" w:rsidRPr="00452BD8" w:rsidRDefault="00A2388C" w:rsidP="00A2388C">
      <w:pPr>
        <w:spacing w:line="360" w:lineRule="auto"/>
        <w:rPr>
          <w:rFonts w:ascii="Aptos" w:hAnsi="Aptos"/>
          <w:b/>
          <w:sz w:val="24"/>
          <w:szCs w:val="24"/>
        </w:rPr>
      </w:pPr>
      <w:r w:rsidRPr="00452BD8">
        <w:rPr>
          <w:rFonts w:ascii="Aptos" w:hAnsi="Aptos"/>
          <w:b/>
          <w:sz w:val="24"/>
          <w:szCs w:val="24"/>
        </w:rPr>
        <w:t>3.1 Krav</w:t>
      </w:r>
      <w:r w:rsidR="003C4F46" w:rsidRPr="00452BD8">
        <w:rPr>
          <w:rFonts w:ascii="Aptos" w:hAnsi="Aptos"/>
          <w:b/>
          <w:sz w:val="24"/>
          <w:szCs w:val="24"/>
        </w:rPr>
        <w:t>etablering</w:t>
      </w:r>
    </w:p>
    <w:p w14:paraId="1BD63CF8" w14:textId="73856162" w:rsidR="00A2388C" w:rsidRPr="00452BD8" w:rsidRDefault="00A2388C" w:rsidP="00A2388C">
      <w:pPr>
        <w:spacing w:line="360" w:lineRule="auto"/>
        <w:rPr>
          <w:rFonts w:ascii="Aptos" w:hAnsi="Aptos"/>
          <w:sz w:val="24"/>
          <w:szCs w:val="24"/>
        </w:rPr>
      </w:pPr>
      <w:r w:rsidRPr="00452BD8">
        <w:rPr>
          <w:rFonts w:ascii="Aptos" w:hAnsi="Aptos"/>
          <w:sz w:val="24"/>
          <w:szCs w:val="24"/>
        </w:rPr>
        <w:t xml:space="preserve">SailSafe er resultatet av flere titalls timer med koding, evaluering, sparring og dokumentering. Vi satte i gang med utviklingen av applikasjonen etter innsiktsarbeidet, slik det ble presentert i avsnittet under brukerdokumentasjon. Disse svarene var med på å gi oss noe konkret å jobbe med i den innledende fasen av prosjektet, med tanke på API-valg, eksisterende løsninger de brukte og brukerforventing. </w:t>
      </w:r>
    </w:p>
    <w:p w14:paraId="55988CF4" w14:textId="60143E9C" w:rsidR="00113BB2" w:rsidRPr="00452BD8" w:rsidRDefault="00A2388C" w:rsidP="00227BAE">
      <w:pPr>
        <w:spacing w:line="360" w:lineRule="auto"/>
        <w:rPr>
          <w:rFonts w:ascii="Aptos" w:hAnsi="Aptos"/>
          <w:sz w:val="24"/>
          <w:szCs w:val="24"/>
        </w:rPr>
      </w:pPr>
      <w:r w:rsidRPr="00452BD8">
        <w:rPr>
          <w:rFonts w:ascii="Aptos" w:hAnsi="Aptos"/>
          <w:sz w:val="24"/>
          <w:szCs w:val="24"/>
        </w:rPr>
        <w:t xml:space="preserve">Hvordan skal vi </w:t>
      </w:r>
      <w:r w:rsidR="00366FD7" w:rsidRPr="00452BD8">
        <w:rPr>
          <w:rFonts w:ascii="Aptos" w:hAnsi="Aptos"/>
          <w:sz w:val="24"/>
          <w:szCs w:val="24"/>
        </w:rPr>
        <w:t>strukturere</w:t>
      </w:r>
      <w:r w:rsidRPr="00452BD8">
        <w:rPr>
          <w:rFonts w:ascii="Aptos" w:hAnsi="Aptos"/>
          <w:sz w:val="24"/>
          <w:szCs w:val="24"/>
        </w:rPr>
        <w:t xml:space="preserve"> resten av prosessen? Vi satte i gang med å definere og utvide de funksjonelle og ikke-funksjonelle kravene til applikasjonen. De funksjonelle kravene beskriver hva vi ønsker at SailSafe skal gjøre, mens de ikke-funksjonelle kravene hvordan SailSafe skal oppnå disse – en rekke av disse også obligatorisk. Disse kravene var med på å bryte det store caset og applikasjonen ned til små, konkrete delmål. Vi kunne med utgangspunkt i kravene nedenfor jobbe systematisk og implementere dem trinnvis i den smidige utviklingsprosessen. </w:t>
      </w:r>
    </w:p>
    <w:p w14:paraId="1F9E657D" w14:textId="0FDD9D0B" w:rsidR="00A2388C" w:rsidRPr="00452BD8" w:rsidRDefault="00A2388C" w:rsidP="00A2388C">
      <w:pPr>
        <w:spacing w:line="360" w:lineRule="auto"/>
        <w:rPr>
          <w:rFonts w:ascii="Aptos" w:hAnsi="Aptos"/>
          <w:b/>
          <w:sz w:val="24"/>
          <w:szCs w:val="24"/>
        </w:rPr>
      </w:pPr>
      <w:r w:rsidRPr="00452BD8">
        <w:rPr>
          <w:rFonts w:ascii="Aptos" w:hAnsi="Aptos"/>
          <w:b/>
          <w:sz w:val="24"/>
          <w:szCs w:val="24"/>
        </w:rPr>
        <w:t>3.1.1 Funksjonelle krav</w:t>
      </w:r>
    </w:p>
    <w:p w14:paraId="2C52377F" w14:textId="555761DB" w:rsidR="005B52B9" w:rsidRPr="00452BD8" w:rsidRDefault="00A2388C" w:rsidP="00467AD9">
      <w:pPr>
        <w:spacing w:line="360" w:lineRule="auto"/>
        <w:rPr>
          <w:rFonts w:ascii="Aptos" w:hAnsi="Aptos"/>
          <w:sz w:val="24"/>
          <w:szCs w:val="24"/>
        </w:rPr>
      </w:pPr>
      <w:r w:rsidRPr="00452BD8">
        <w:rPr>
          <w:rFonts w:ascii="Aptos" w:hAnsi="Aptos"/>
          <w:sz w:val="24"/>
          <w:szCs w:val="24"/>
        </w:rPr>
        <w:t>De funksjonelle kravene definerer hva SailSafe skal gjøre og hvilke tjenester applikasjonen skal tilby</w:t>
      </w:r>
      <w:r w:rsidR="00902E34" w:rsidRPr="00452BD8">
        <w:rPr>
          <w:rFonts w:ascii="Aptos" w:hAnsi="Aptos"/>
          <w:sz w:val="24"/>
          <w:szCs w:val="24"/>
        </w:rPr>
        <w:t xml:space="preserve"> </w:t>
      </w:r>
      <w:sdt>
        <w:sdtPr>
          <w:rPr>
            <w:rFonts w:ascii="Aptos" w:hAnsi="Aptos"/>
            <w:sz w:val="24"/>
            <w:szCs w:val="24"/>
          </w:rPr>
          <w:id w:val="1023980213"/>
          <w:citation/>
        </w:sdtPr>
        <w:sdtEndPr/>
        <w:sdtContent>
          <w:r w:rsidR="00FB2F4A" w:rsidRPr="00452BD8">
            <w:rPr>
              <w:rFonts w:ascii="Aptos" w:hAnsi="Aptos"/>
              <w:sz w:val="24"/>
              <w:szCs w:val="24"/>
            </w:rPr>
            <w:fldChar w:fldCharType="begin"/>
          </w:r>
          <w:r w:rsidR="001B0BDE" w:rsidRPr="00452BD8">
            <w:rPr>
              <w:rFonts w:ascii="Aptos" w:hAnsi="Aptos"/>
              <w:sz w:val="24"/>
              <w:szCs w:val="24"/>
            </w:rPr>
            <w:instrText xml:space="preserve">CITATION Ber24 \l 1044 </w:instrText>
          </w:r>
          <w:r w:rsidR="00FB2F4A" w:rsidRPr="00452BD8">
            <w:rPr>
              <w:rFonts w:ascii="Aptos" w:hAnsi="Aptos"/>
              <w:sz w:val="24"/>
              <w:szCs w:val="24"/>
            </w:rPr>
            <w:fldChar w:fldCharType="separate"/>
          </w:r>
          <w:r w:rsidR="000D15FD" w:rsidRPr="00452BD8">
            <w:rPr>
              <w:rFonts w:ascii="Aptos" w:hAnsi="Aptos"/>
              <w:sz w:val="24"/>
              <w:szCs w:val="24"/>
            </w:rPr>
            <w:t>(Bergersen &amp; Sjøberg, IN2000 - Software Engineering med prosektarbeid, 2024)</w:t>
          </w:r>
          <w:r w:rsidR="00FB2F4A" w:rsidRPr="00452BD8">
            <w:rPr>
              <w:rFonts w:ascii="Aptos" w:hAnsi="Aptos"/>
              <w:sz w:val="24"/>
              <w:szCs w:val="24"/>
            </w:rPr>
            <w:fldChar w:fldCharType="end"/>
          </w:r>
        </w:sdtContent>
      </w:sdt>
      <w:r w:rsidRPr="00452BD8">
        <w:rPr>
          <w:rFonts w:ascii="Aptos" w:hAnsi="Aptos"/>
          <w:sz w:val="24"/>
          <w:szCs w:val="24"/>
        </w:rPr>
        <w:t xml:space="preserve">. Vi definerte funksjonelle kravene i </w:t>
      </w:r>
      <w:r w:rsidR="00A2437F" w:rsidRPr="00452BD8">
        <w:rPr>
          <w:rFonts w:ascii="Aptos" w:hAnsi="Aptos"/>
          <w:sz w:val="24"/>
          <w:szCs w:val="24"/>
        </w:rPr>
        <w:t>en vedlagt tabell</w:t>
      </w:r>
      <w:r w:rsidR="00DE755A" w:rsidRPr="00452BD8">
        <w:rPr>
          <w:rFonts w:ascii="Aptos" w:hAnsi="Aptos"/>
          <w:sz w:val="24"/>
          <w:szCs w:val="24"/>
        </w:rPr>
        <w:t xml:space="preserve"> </w:t>
      </w:r>
      <w:r w:rsidR="0098181B" w:rsidRPr="00452BD8">
        <w:rPr>
          <w:rFonts w:ascii="Aptos" w:hAnsi="Aptos"/>
          <w:sz w:val="24"/>
          <w:szCs w:val="24"/>
        </w:rPr>
        <w:t>med implementasjons</w:t>
      </w:r>
      <w:r w:rsidR="00E24A3D" w:rsidRPr="00452BD8">
        <w:rPr>
          <w:rFonts w:ascii="Aptos" w:hAnsi="Aptos"/>
          <w:sz w:val="24"/>
          <w:szCs w:val="24"/>
        </w:rPr>
        <w:t>status per. 1</w:t>
      </w:r>
      <w:r w:rsidR="00DE755A" w:rsidRPr="00452BD8">
        <w:rPr>
          <w:rFonts w:ascii="Aptos" w:hAnsi="Aptos"/>
          <w:sz w:val="24"/>
          <w:szCs w:val="24"/>
        </w:rPr>
        <w:t>5</w:t>
      </w:r>
      <w:r w:rsidR="00E24A3D" w:rsidRPr="00452BD8">
        <w:rPr>
          <w:rFonts w:ascii="Aptos" w:hAnsi="Aptos"/>
          <w:sz w:val="24"/>
          <w:szCs w:val="24"/>
        </w:rPr>
        <w:t xml:space="preserve"> mai 2024</w:t>
      </w:r>
      <w:r w:rsidR="001E33B3" w:rsidRPr="00452BD8">
        <w:rPr>
          <w:rFonts w:ascii="Aptos" w:hAnsi="Aptos"/>
          <w:sz w:val="24"/>
          <w:szCs w:val="24"/>
        </w:rPr>
        <w:t xml:space="preserve">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hAnsi="Aptos"/>
          <w:sz w:val="24"/>
          <w:szCs w:val="24"/>
        </w:rPr>
        <w:instrText xml:space="preserve"> REF _Ref166787631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16</w:t>
      </w:r>
      <w:r w:rsidR="00EE5E92" w:rsidRPr="00452BD8">
        <w:rPr>
          <w:rFonts w:ascii="Aptos" w:eastAsia="Times New Roman" w:hAnsi="Aptos" w:cs="Times New Roman"/>
          <w:noProof/>
          <w:color w:val="000000" w:themeColor="text1"/>
          <w:sz w:val="24"/>
          <w:szCs w:val="24"/>
        </w:rPr>
        <w:fldChar w:fldCharType="end"/>
      </w:r>
      <w:r w:rsidR="001E33B3" w:rsidRPr="00452BD8">
        <w:rPr>
          <w:rFonts w:ascii="Aptos" w:hAnsi="Aptos"/>
          <w:sz w:val="24"/>
          <w:szCs w:val="24"/>
        </w:rPr>
        <w:t>)</w:t>
      </w:r>
      <w:r w:rsidR="000A7D9E" w:rsidRPr="00452BD8">
        <w:rPr>
          <w:rFonts w:ascii="Aptos" w:hAnsi="Aptos"/>
          <w:sz w:val="24"/>
          <w:szCs w:val="24"/>
        </w:rPr>
        <w:t>.</w:t>
      </w:r>
    </w:p>
    <w:p w14:paraId="68CA07CC" w14:textId="086B0DA8" w:rsidR="00A2388C" w:rsidRPr="00452BD8" w:rsidRDefault="00A2388C" w:rsidP="00A2388C">
      <w:pPr>
        <w:spacing w:line="360" w:lineRule="auto"/>
        <w:rPr>
          <w:rFonts w:ascii="Aptos" w:hAnsi="Aptos"/>
          <w:b/>
          <w:sz w:val="24"/>
          <w:szCs w:val="24"/>
        </w:rPr>
      </w:pPr>
      <w:r w:rsidRPr="00452BD8">
        <w:rPr>
          <w:rFonts w:ascii="Aptos" w:hAnsi="Aptos"/>
          <w:b/>
          <w:sz w:val="24"/>
          <w:szCs w:val="24"/>
        </w:rPr>
        <w:t>3.1.2 Ikke-funksjonelle krav</w:t>
      </w:r>
    </w:p>
    <w:p w14:paraId="132DFD52" w14:textId="1452021A" w:rsidR="002170F4" w:rsidRPr="00452BD8" w:rsidRDefault="00A2388C" w:rsidP="00A2388C">
      <w:pPr>
        <w:spacing w:line="360" w:lineRule="auto"/>
        <w:rPr>
          <w:rFonts w:ascii="Aptos" w:hAnsi="Aptos"/>
          <w:sz w:val="24"/>
          <w:szCs w:val="24"/>
        </w:rPr>
      </w:pPr>
      <w:r w:rsidRPr="00452BD8">
        <w:rPr>
          <w:rFonts w:ascii="Aptos" w:hAnsi="Aptos"/>
          <w:sz w:val="24"/>
          <w:szCs w:val="24"/>
        </w:rPr>
        <w:lastRenderedPageBreak/>
        <w:t>De ikke-funksjonelle kravene er krav som ikke direkte beskriver funksjonene som leveres til sluttbruker, men karakteristikker med systemet som helhet</w:t>
      </w:r>
      <w:r w:rsidR="00902E34" w:rsidRPr="00452BD8">
        <w:rPr>
          <w:rFonts w:ascii="Aptos" w:hAnsi="Aptos"/>
          <w:sz w:val="24"/>
          <w:szCs w:val="24"/>
        </w:rPr>
        <w:t xml:space="preserve"> </w:t>
      </w:r>
      <w:sdt>
        <w:sdtPr>
          <w:rPr>
            <w:rFonts w:ascii="Aptos" w:hAnsi="Aptos"/>
            <w:sz w:val="24"/>
            <w:szCs w:val="24"/>
          </w:rPr>
          <w:id w:val="1378437153"/>
          <w:citation/>
        </w:sdtPr>
        <w:sdtEndPr/>
        <w:sdtContent>
          <w:r w:rsidR="00FB2F4A" w:rsidRPr="00452BD8">
            <w:rPr>
              <w:rFonts w:ascii="Aptos" w:hAnsi="Aptos"/>
              <w:sz w:val="24"/>
              <w:szCs w:val="24"/>
            </w:rPr>
            <w:fldChar w:fldCharType="begin"/>
          </w:r>
          <w:r w:rsidR="001B0BDE" w:rsidRPr="00452BD8">
            <w:rPr>
              <w:rFonts w:ascii="Aptos" w:hAnsi="Aptos"/>
              <w:sz w:val="24"/>
              <w:szCs w:val="24"/>
            </w:rPr>
            <w:instrText xml:space="preserve">CITATION Ber24 \l 1044 </w:instrText>
          </w:r>
          <w:r w:rsidR="00FB2F4A" w:rsidRPr="00452BD8">
            <w:rPr>
              <w:rFonts w:ascii="Aptos" w:hAnsi="Aptos"/>
              <w:sz w:val="24"/>
              <w:szCs w:val="24"/>
            </w:rPr>
            <w:fldChar w:fldCharType="separate"/>
          </w:r>
          <w:r w:rsidR="000D15FD" w:rsidRPr="00452BD8">
            <w:rPr>
              <w:rFonts w:ascii="Aptos" w:hAnsi="Aptos"/>
              <w:sz w:val="24"/>
              <w:szCs w:val="24"/>
            </w:rPr>
            <w:t>(Bergersen &amp; Sjøberg, IN2000 - Software Engineering med prosektarbeid, 2024)</w:t>
          </w:r>
          <w:r w:rsidR="00FB2F4A" w:rsidRPr="00452BD8">
            <w:rPr>
              <w:rFonts w:ascii="Aptos" w:hAnsi="Aptos"/>
              <w:sz w:val="24"/>
              <w:szCs w:val="24"/>
            </w:rPr>
            <w:fldChar w:fldCharType="end"/>
          </w:r>
        </w:sdtContent>
      </w:sdt>
      <w:r w:rsidRPr="00452BD8">
        <w:rPr>
          <w:rFonts w:ascii="Aptos" w:hAnsi="Aptos"/>
          <w:sz w:val="24"/>
          <w:szCs w:val="24"/>
        </w:rPr>
        <w:t xml:space="preserve">. Vi definerte de ikke-funksjonelle kravene </w:t>
      </w:r>
      <w:r w:rsidR="00A2437F" w:rsidRPr="00452BD8">
        <w:rPr>
          <w:rFonts w:ascii="Aptos" w:hAnsi="Aptos"/>
          <w:sz w:val="24"/>
          <w:szCs w:val="24"/>
        </w:rPr>
        <w:t xml:space="preserve">i en </w:t>
      </w:r>
      <w:r w:rsidR="006F458A" w:rsidRPr="00452BD8">
        <w:rPr>
          <w:rFonts w:ascii="Aptos" w:hAnsi="Aptos"/>
          <w:sz w:val="24"/>
          <w:szCs w:val="24"/>
        </w:rPr>
        <w:t>vedlagt tabell</w:t>
      </w:r>
      <w:r w:rsidR="00EC6319" w:rsidRPr="00452BD8">
        <w:rPr>
          <w:rFonts w:ascii="Aptos" w:hAnsi="Aptos"/>
          <w:sz w:val="24"/>
          <w:szCs w:val="24"/>
        </w:rPr>
        <w:t>, i tillegg til hvilke ISO 25010-egenskap den sikter til og typen av krav</w:t>
      </w:r>
      <w:r w:rsidR="001E33B3" w:rsidRPr="00452BD8">
        <w:rPr>
          <w:rFonts w:ascii="Aptos" w:hAnsi="Aptos"/>
          <w:sz w:val="24"/>
          <w:szCs w:val="24"/>
        </w:rPr>
        <w:t xml:space="preserve"> </w:t>
      </w:r>
      <w:r w:rsidR="00BA78BA" w:rsidRPr="00452BD8">
        <w:rPr>
          <w:rFonts w:ascii="Aptos" w:hAnsi="Aptos"/>
          <w:sz w:val="24"/>
          <w:szCs w:val="24"/>
        </w:rPr>
        <w:t>(</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hAnsi="Aptos"/>
          <w:sz w:val="24"/>
          <w:szCs w:val="24"/>
        </w:rPr>
        <w:instrText xml:space="preserve"> REF _Ref166787637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15</w:t>
      </w:r>
      <w:r w:rsidR="00EE5E92" w:rsidRPr="00452BD8">
        <w:rPr>
          <w:rFonts w:ascii="Aptos" w:eastAsia="Times New Roman" w:hAnsi="Aptos" w:cs="Times New Roman"/>
          <w:noProof/>
          <w:color w:val="000000" w:themeColor="text1"/>
          <w:sz w:val="24"/>
          <w:szCs w:val="24"/>
        </w:rPr>
        <w:fldChar w:fldCharType="end"/>
      </w:r>
      <w:r w:rsidR="00BA78BA" w:rsidRPr="00452BD8">
        <w:rPr>
          <w:rFonts w:ascii="Aptos" w:hAnsi="Aptos"/>
          <w:sz w:val="24"/>
          <w:szCs w:val="24"/>
        </w:rPr>
        <w:t>).</w:t>
      </w:r>
    </w:p>
    <w:p w14:paraId="6DFC979D" w14:textId="77777777" w:rsidR="003D64F4" w:rsidRPr="00452BD8" w:rsidRDefault="003D64F4" w:rsidP="00A2388C">
      <w:pPr>
        <w:spacing w:line="360" w:lineRule="auto"/>
        <w:rPr>
          <w:rFonts w:ascii="Aptos" w:hAnsi="Aptos"/>
          <w:sz w:val="24"/>
          <w:szCs w:val="24"/>
        </w:rPr>
      </w:pPr>
    </w:p>
    <w:p w14:paraId="4316889F" w14:textId="665BE211" w:rsidR="00A2388C" w:rsidRPr="00452BD8" w:rsidRDefault="00A2388C" w:rsidP="00A2388C">
      <w:pPr>
        <w:spacing w:line="360" w:lineRule="auto"/>
        <w:rPr>
          <w:rFonts w:ascii="Aptos" w:hAnsi="Aptos"/>
          <w:sz w:val="24"/>
          <w:szCs w:val="24"/>
        </w:rPr>
      </w:pPr>
      <w:r w:rsidRPr="00452BD8">
        <w:rPr>
          <w:rFonts w:ascii="Aptos" w:hAnsi="Aptos"/>
          <w:b/>
          <w:sz w:val="24"/>
          <w:szCs w:val="24"/>
        </w:rPr>
        <w:t>3.</w:t>
      </w:r>
      <w:r w:rsidR="008F609D" w:rsidRPr="00452BD8">
        <w:rPr>
          <w:rFonts w:ascii="Aptos" w:hAnsi="Aptos"/>
          <w:b/>
          <w:sz w:val="24"/>
          <w:szCs w:val="24"/>
        </w:rPr>
        <w:t>2</w:t>
      </w:r>
      <w:r w:rsidRPr="00452BD8">
        <w:rPr>
          <w:rFonts w:ascii="Aptos" w:hAnsi="Aptos"/>
          <w:b/>
          <w:sz w:val="24"/>
          <w:szCs w:val="24"/>
        </w:rPr>
        <w:t xml:space="preserve"> Kvalitetsegenskaper</w:t>
      </w:r>
    </w:p>
    <w:p w14:paraId="2E5D7C37" w14:textId="4203B1A0" w:rsidR="00A2388C" w:rsidRPr="00452BD8" w:rsidRDefault="00A2388C" w:rsidP="00A2388C">
      <w:pPr>
        <w:spacing w:line="360" w:lineRule="auto"/>
        <w:rPr>
          <w:rFonts w:ascii="Aptos" w:hAnsi="Aptos"/>
          <w:sz w:val="24"/>
          <w:szCs w:val="24"/>
        </w:rPr>
      </w:pPr>
      <w:r w:rsidRPr="00452BD8">
        <w:rPr>
          <w:rFonts w:ascii="Aptos" w:hAnsi="Aptos"/>
          <w:sz w:val="24"/>
          <w:szCs w:val="24"/>
        </w:rPr>
        <w:t>Kvalitetsegenskaper er definert i ISO 25010-standarden, som er et rammeverk for kvalitetssikring av programvare</w:t>
      </w:r>
      <w:r w:rsidR="00EC6319" w:rsidRPr="00452BD8">
        <w:rPr>
          <w:rFonts w:ascii="Aptos" w:hAnsi="Aptos"/>
          <w:sz w:val="24"/>
          <w:szCs w:val="24"/>
        </w:rPr>
        <w:t xml:space="preserve">. </w:t>
      </w:r>
      <w:r w:rsidRPr="00452BD8">
        <w:rPr>
          <w:rFonts w:ascii="Aptos" w:hAnsi="Aptos"/>
          <w:sz w:val="24"/>
          <w:szCs w:val="24"/>
        </w:rPr>
        <w:t>Standarden definerer åtte kvalitetsegenskaper, vi har evaluert med funksjonalitet, brukskvalitet</w:t>
      </w:r>
      <w:r w:rsidR="00EF4235" w:rsidRPr="00452BD8">
        <w:rPr>
          <w:rFonts w:ascii="Aptos" w:hAnsi="Aptos"/>
          <w:sz w:val="24"/>
          <w:szCs w:val="24"/>
        </w:rPr>
        <w:t>, ve</w:t>
      </w:r>
      <w:r w:rsidR="000C5D3D" w:rsidRPr="00452BD8">
        <w:rPr>
          <w:rFonts w:ascii="Aptos" w:hAnsi="Aptos"/>
          <w:sz w:val="24"/>
          <w:szCs w:val="24"/>
        </w:rPr>
        <w:t xml:space="preserve">dlikeholdbarhet, </w:t>
      </w:r>
      <w:r w:rsidR="00F82270" w:rsidRPr="00452BD8">
        <w:rPr>
          <w:rFonts w:ascii="Aptos" w:hAnsi="Aptos"/>
          <w:sz w:val="24"/>
          <w:szCs w:val="24"/>
        </w:rPr>
        <w:t>ytelse</w:t>
      </w:r>
      <w:r w:rsidRPr="00452BD8">
        <w:rPr>
          <w:rFonts w:ascii="Aptos" w:hAnsi="Aptos"/>
          <w:sz w:val="24"/>
          <w:szCs w:val="24"/>
        </w:rPr>
        <w:t xml:space="preserve"> og</w:t>
      </w:r>
      <w:r w:rsidR="004A59D0" w:rsidRPr="00452BD8">
        <w:rPr>
          <w:rFonts w:ascii="Aptos" w:hAnsi="Aptos"/>
          <w:sz w:val="24"/>
          <w:szCs w:val="24"/>
        </w:rPr>
        <w:t xml:space="preserve"> </w:t>
      </w:r>
      <w:r w:rsidRPr="00452BD8">
        <w:rPr>
          <w:rFonts w:ascii="Aptos" w:hAnsi="Aptos"/>
          <w:sz w:val="24"/>
          <w:szCs w:val="24"/>
        </w:rPr>
        <w:t>pålitelighet</w:t>
      </w:r>
      <w:r w:rsidR="003D64F4" w:rsidRPr="00452BD8">
        <w:rPr>
          <w:rFonts w:ascii="Aptos" w:hAnsi="Aptos"/>
          <w:sz w:val="24"/>
          <w:szCs w:val="24"/>
        </w:rPr>
        <w:t xml:space="preserve"> </w:t>
      </w:r>
      <w:sdt>
        <w:sdtPr>
          <w:rPr>
            <w:rFonts w:ascii="Aptos" w:hAnsi="Aptos"/>
            <w:sz w:val="24"/>
            <w:szCs w:val="24"/>
          </w:rPr>
          <w:id w:val="-1361738289"/>
          <w:citation/>
        </w:sdtPr>
        <w:sdtEndPr/>
        <w:sdtContent>
          <w:r w:rsidR="003D64F4" w:rsidRPr="00452BD8">
            <w:rPr>
              <w:rFonts w:ascii="Aptos" w:hAnsi="Aptos"/>
              <w:sz w:val="24"/>
              <w:szCs w:val="24"/>
            </w:rPr>
            <w:fldChar w:fldCharType="begin"/>
          </w:r>
          <w:r w:rsidR="003D64F4" w:rsidRPr="00452BD8">
            <w:rPr>
              <w:rFonts w:ascii="Aptos" w:hAnsi="Aptos"/>
              <w:sz w:val="24"/>
              <w:szCs w:val="24"/>
            </w:rPr>
            <w:instrText xml:space="preserve"> CITATION Bas21 \l 1044 </w:instrText>
          </w:r>
          <w:r w:rsidR="003D64F4" w:rsidRPr="00452BD8">
            <w:rPr>
              <w:rFonts w:ascii="Aptos" w:hAnsi="Aptos"/>
              <w:sz w:val="24"/>
              <w:szCs w:val="24"/>
            </w:rPr>
            <w:fldChar w:fldCharType="separate"/>
          </w:r>
          <w:r w:rsidR="003D64F4" w:rsidRPr="00452BD8">
            <w:rPr>
              <w:rFonts w:ascii="Aptos" w:hAnsi="Aptos"/>
              <w:noProof/>
              <w:sz w:val="24"/>
              <w:szCs w:val="24"/>
            </w:rPr>
            <w:t>(Bass, Clements, &amp; Kazman, 2021)</w:t>
          </w:r>
          <w:r w:rsidR="003D64F4" w:rsidRPr="00452BD8">
            <w:rPr>
              <w:rFonts w:ascii="Aptos" w:hAnsi="Aptos"/>
              <w:sz w:val="24"/>
              <w:szCs w:val="24"/>
            </w:rPr>
            <w:fldChar w:fldCharType="end"/>
          </w:r>
        </w:sdtContent>
      </w:sdt>
      <w:sdt>
        <w:sdtPr>
          <w:rPr>
            <w:rFonts w:ascii="Aptos" w:hAnsi="Aptos"/>
            <w:sz w:val="24"/>
            <w:szCs w:val="24"/>
          </w:rPr>
          <w:id w:val="-902134183"/>
          <w:citation/>
        </w:sdtPr>
        <w:sdtEndPr/>
        <w:sdtContent>
          <w:r w:rsidR="003D64F4" w:rsidRPr="00452BD8">
            <w:rPr>
              <w:rFonts w:ascii="Aptos" w:hAnsi="Aptos"/>
              <w:sz w:val="24"/>
              <w:szCs w:val="24"/>
            </w:rPr>
            <w:fldChar w:fldCharType="begin"/>
          </w:r>
          <w:r w:rsidR="003D64F4" w:rsidRPr="00452BD8">
            <w:rPr>
              <w:rFonts w:ascii="Aptos" w:hAnsi="Aptos"/>
              <w:sz w:val="24"/>
              <w:szCs w:val="24"/>
            </w:rPr>
            <w:instrText xml:space="preserve"> CITATION Ber24 \l 1044 </w:instrText>
          </w:r>
          <w:r w:rsidR="003D64F4" w:rsidRPr="00452BD8">
            <w:rPr>
              <w:rFonts w:ascii="Aptos" w:hAnsi="Aptos"/>
              <w:sz w:val="24"/>
              <w:szCs w:val="24"/>
            </w:rPr>
            <w:fldChar w:fldCharType="separate"/>
          </w:r>
          <w:r w:rsidR="003D64F4" w:rsidRPr="00452BD8">
            <w:rPr>
              <w:rFonts w:ascii="Aptos" w:hAnsi="Aptos"/>
              <w:noProof/>
              <w:sz w:val="24"/>
              <w:szCs w:val="24"/>
            </w:rPr>
            <w:t xml:space="preserve"> (Bergersen &amp; Sjøberg, IN2000 - Software Engineering med prosektarbeid, 2024)</w:t>
          </w:r>
          <w:r w:rsidR="003D64F4" w:rsidRPr="00452BD8">
            <w:rPr>
              <w:rFonts w:ascii="Aptos" w:hAnsi="Aptos"/>
              <w:sz w:val="24"/>
              <w:szCs w:val="24"/>
            </w:rPr>
            <w:fldChar w:fldCharType="end"/>
          </w:r>
        </w:sdtContent>
      </w:sdt>
      <w:r w:rsidRPr="00452BD8">
        <w:rPr>
          <w:rFonts w:ascii="Aptos" w:hAnsi="Aptos"/>
          <w:sz w:val="24"/>
          <w:szCs w:val="24"/>
        </w:rPr>
        <w:t xml:space="preserve">. </w:t>
      </w:r>
    </w:p>
    <w:p w14:paraId="0D025FAE" w14:textId="7E382AC5" w:rsidR="00B9022F" w:rsidRPr="00452BD8" w:rsidRDefault="00A2388C" w:rsidP="000E7615">
      <w:pPr>
        <w:spacing w:line="360" w:lineRule="auto"/>
        <w:rPr>
          <w:rFonts w:ascii="Aptos" w:hAnsi="Aptos"/>
          <w:sz w:val="24"/>
          <w:szCs w:val="24"/>
        </w:rPr>
      </w:pPr>
      <w:r w:rsidRPr="00452BD8">
        <w:rPr>
          <w:rFonts w:ascii="Aptos" w:hAnsi="Aptos"/>
          <w:sz w:val="24"/>
          <w:szCs w:val="24"/>
        </w:rPr>
        <w:t xml:space="preserve">I etterkant av utviklingen av MVP innså vi at det minste produktet vi lagde ikke var langt unna det fullverdige produktet. Vi bestemte oss for å jobbe mot det fullverdige produktet med hensyn på </w:t>
      </w:r>
      <w:r w:rsidR="00A2437F" w:rsidRPr="00452BD8">
        <w:rPr>
          <w:rFonts w:ascii="Aptos" w:hAnsi="Aptos"/>
          <w:sz w:val="24"/>
          <w:szCs w:val="24"/>
        </w:rPr>
        <w:t xml:space="preserve">de </w:t>
      </w:r>
      <w:r w:rsidRPr="00452BD8">
        <w:rPr>
          <w:rFonts w:ascii="Aptos" w:hAnsi="Aptos"/>
          <w:sz w:val="24"/>
          <w:szCs w:val="24"/>
        </w:rPr>
        <w:t>funksjonelle og ikke-funksjonelle kravene før vi begynte å evaluere kvalitetsegenskapene.</w:t>
      </w:r>
      <w:r w:rsidR="00A90D43" w:rsidRPr="00452BD8">
        <w:rPr>
          <w:rFonts w:ascii="Aptos" w:hAnsi="Aptos"/>
          <w:sz w:val="24"/>
          <w:szCs w:val="24"/>
        </w:rPr>
        <w:t xml:space="preserve"> </w:t>
      </w:r>
      <w:r w:rsidRPr="00452BD8">
        <w:rPr>
          <w:rFonts w:ascii="Aptos" w:hAnsi="Aptos"/>
          <w:sz w:val="24"/>
          <w:szCs w:val="24"/>
        </w:rPr>
        <w:t>Hvordan skal vi evaluere kvalitetsegenskapene til applikasjonen? Vi ønsket å få svar på om applikasjonen svarer på det brukeren vil ha og</w:t>
      </w:r>
      <w:r w:rsidR="00B172B5" w:rsidRPr="00452BD8">
        <w:rPr>
          <w:rFonts w:ascii="Aptos" w:hAnsi="Aptos"/>
          <w:sz w:val="24"/>
          <w:szCs w:val="24"/>
        </w:rPr>
        <w:t xml:space="preserve"> om den tilbyr de tjenestene brukeren forestiller seg – en god evalueringsmetode fører til </w:t>
      </w:r>
      <w:r w:rsidR="00A2437F" w:rsidRPr="00452BD8">
        <w:rPr>
          <w:rFonts w:ascii="Aptos" w:hAnsi="Aptos"/>
          <w:sz w:val="24"/>
          <w:szCs w:val="24"/>
        </w:rPr>
        <w:t xml:space="preserve">et godt utgangspunkt for SailSafe. </w:t>
      </w:r>
    </w:p>
    <w:p w14:paraId="63384FA5" w14:textId="77777777" w:rsidR="000E7615" w:rsidRPr="00452BD8" w:rsidRDefault="000E7615" w:rsidP="00925B8C">
      <w:pPr>
        <w:spacing w:line="240" w:lineRule="auto"/>
        <w:rPr>
          <w:rFonts w:ascii="Aptos" w:hAnsi="Aptos"/>
          <w:b/>
          <w:sz w:val="24"/>
          <w:szCs w:val="24"/>
        </w:rPr>
      </w:pPr>
    </w:p>
    <w:p w14:paraId="02C7A5C0" w14:textId="0E516264" w:rsidR="00A2388C" w:rsidRPr="00452BD8" w:rsidRDefault="00A2388C" w:rsidP="00A2388C">
      <w:pPr>
        <w:spacing w:line="360" w:lineRule="auto"/>
        <w:rPr>
          <w:rFonts w:ascii="Aptos" w:hAnsi="Aptos"/>
          <w:b/>
          <w:sz w:val="24"/>
          <w:szCs w:val="24"/>
        </w:rPr>
      </w:pPr>
      <w:r w:rsidRPr="00452BD8">
        <w:rPr>
          <w:rFonts w:ascii="Aptos" w:hAnsi="Aptos"/>
          <w:b/>
          <w:sz w:val="24"/>
          <w:szCs w:val="24"/>
        </w:rPr>
        <w:t>3.</w:t>
      </w:r>
      <w:r w:rsidR="008F609D" w:rsidRPr="00452BD8">
        <w:rPr>
          <w:rFonts w:ascii="Aptos" w:hAnsi="Aptos"/>
          <w:b/>
          <w:sz w:val="24"/>
          <w:szCs w:val="24"/>
        </w:rPr>
        <w:t>3</w:t>
      </w:r>
      <w:r w:rsidRPr="00452BD8">
        <w:rPr>
          <w:rFonts w:ascii="Aptos" w:hAnsi="Aptos"/>
          <w:sz w:val="24"/>
          <w:szCs w:val="24"/>
        </w:rPr>
        <w:t xml:space="preserve"> </w:t>
      </w:r>
      <w:r w:rsidRPr="00452BD8">
        <w:rPr>
          <w:rFonts w:ascii="Aptos" w:hAnsi="Aptos"/>
          <w:b/>
          <w:sz w:val="24"/>
          <w:szCs w:val="24"/>
        </w:rPr>
        <w:t>Evalueringsmetode – semistruktuert intervju</w:t>
      </w:r>
      <w:r w:rsidR="00CE265F" w:rsidRPr="00452BD8">
        <w:rPr>
          <w:rFonts w:ascii="Aptos" w:hAnsi="Aptos"/>
          <w:b/>
          <w:sz w:val="24"/>
          <w:szCs w:val="24"/>
        </w:rPr>
        <w:t xml:space="preserve"> </w:t>
      </w:r>
    </w:p>
    <w:p w14:paraId="4F776733" w14:textId="01F4CFF5" w:rsidR="00A2388C" w:rsidRPr="00452BD8" w:rsidRDefault="00A2388C" w:rsidP="00A2388C">
      <w:pPr>
        <w:spacing w:line="360" w:lineRule="auto"/>
        <w:rPr>
          <w:rFonts w:ascii="Aptos" w:hAnsi="Aptos"/>
          <w:sz w:val="24"/>
          <w:szCs w:val="24"/>
        </w:rPr>
      </w:pPr>
      <w:r w:rsidRPr="00452BD8">
        <w:rPr>
          <w:rFonts w:ascii="Aptos" w:hAnsi="Aptos"/>
          <w:sz w:val="24"/>
          <w:szCs w:val="24"/>
        </w:rPr>
        <w:t>Formålet med det semistruktuert intervjuet var å evaluere funksjonaliteten, brukskvaliteten og påliteligheten til SailSafe i forhold til de funksjonelle og ikke-funksjonelle kravene</w:t>
      </w:r>
      <w:r w:rsidR="0059127F" w:rsidRPr="00452BD8">
        <w:rPr>
          <w:rFonts w:ascii="Aptos" w:hAnsi="Aptos"/>
          <w:sz w:val="24"/>
          <w:szCs w:val="24"/>
        </w:rPr>
        <w:t xml:space="preserve">. </w:t>
      </w:r>
      <w:r w:rsidRPr="00452BD8">
        <w:rPr>
          <w:rFonts w:ascii="Aptos" w:hAnsi="Aptos"/>
          <w:sz w:val="24"/>
          <w:szCs w:val="24"/>
        </w:rPr>
        <w:t>Valget falt på semistruktuert intervju, en evalueringsmetode vi gjennomførte med noen konkrete oppgaver</w:t>
      </w:r>
      <w:r w:rsidR="003C1B24" w:rsidRPr="00452BD8">
        <w:rPr>
          <w:rFonts w:ascii="Aptos" w:hAnsi="Aptos"/>
          <w:sz w:val="24"/>
          <w:szCs w:val="24"/>
        </w:rPr>
        <w:t xml:space="preserve"> deltakerne</w:t>
      </w:r>
      <w:r w:rsidRPr="00452BD8">
        <w:rPr>
          <w:rFonts w:ascii="Aptos" w:hAnsi="Aptos"/>
          <w:sz w:val="24"/>
          <w:szCs w:val="24"/>
        </w:rPr>
        <w:t xml:space="preserve"> skulle løse</w:t>
      </w:r>
      <w:r w:rsidR="003C1B24" w:rsidRPr="00452BD8">
        <w:rPr>
          <w:rFonts w:ascii="Aptos" w:hAnsi="Aptos"/>
          <w:sz w:val="24"/>
          <w:szCs w:val="24"/>
        </w:rPr>
        <w:t>,</w:t>
      </w:r>
      <w:r w:rsidRPr="00452BD8">
        <w:rPr>
          <w:rFonts w:ascii="Aptos" w:hAnsi="Aptos"/>
          <w:sz w:val="24"/>
          <w:szCs w:val="24"/>
        </w:rPr>
        <w:t xml:space="preserve"> og noterte noen fastsatte spørsmål vi kunne tilpasse basert på intervjusubjektene sin gjennomføring av oppgavene</w:t>
      </w:r>
      <w:r w:rsidR="00AF5090" w:rsidRPr="00452BD8">
        <w:rPr>
          <w:rFonts w:ascii="Aptos" w:hAnsi="Aptos"/>
          <w:sz w:val="24"/>
          <w:szCs w:val="24"/>
        </w:rPr>
        <w:t xml:space="preserve"> </w:t>
      </w:r>
      <w:sdt>
        <w:sdtPr>
          <w:rPr>
            <w:rFonts w:ascii="Aptos" w:hAnsi="Aptos"/>
            <w:sz w:val="24"/>
            <w:szCs w:val="24"/>
          </w:rPr>
          <w:id w:val="-2072416034"/>
          <w:citation/>
        </w:sdtPr>
        <w:sdtEndPr/>
        <w:sdtContent>
          <w:r w:rsidR="00AF5090" w:rsidRPr="00452BD8">
            <w:rPr>
              <w:rFonts w:ascii="Aptos" w:hAnsi="Aptos"/>
              <w:sz w:val="24"/>
              <w:szCs w:val="24"/>
            </w:rPr>
            <w:fldChar w:fldCharType="begin"/>
          </w:r>
          <w:r w:rsidR="00AF5090" w:rsidRPr="00452BD8">
            <w:rPr>
              <w:rFonts w:ascii="Aptos" w:hAnsi="Aptos"/>
              <w:sz w:val="24"/>
              <w:szCs w:val="24"/>
            </w:rPr>
            <w:instrText xml:space="preserve"> CITATION And20 \l 1044 </w:instrText>
          </w:r>
          <w:r w:rsidR="00AF5090" w:rsidRPr="00452BD8">
            <w:rPr>
              <w:rFonts w:ascii="Aptos" w:hAnsi="Aptos"/>
              <w:sz w:val="24"/>
              <w:szCs w:val="24"/>
            </w:rPr>
            <w:fldChar w:fldCharType="separate"/>
          </w:r>
          <w:r w:rsidR="00AF5090" w:rsidRPr="00452BD8">
            <w:rPr>
              <w:rFonts w:ascii="Aptos" w:hAnsi="Aptos"/>
              <w:noProof/>
              <w:sz w:val="24"/>
              <w:szCs w:val="24"/>
            </w:rPr>
            <w:t>(Andersen, 2020)</w:t>
          </w:r>
          <w:r w:rsidR="00AF5090" w:rsidRPr="00452BD8">
            <w:rPr>
              <w:rFonts w:ascii="Aptos" w:hAnsi="Aptos"/>
              <w:sz w:val="24"/>
              <w:szCs w:val="24"/>
            </w:rPr>
            <w:fldChar w:fldCharType="end"/>
          </w:r>
        </w:sdtContent>
      </w:sdt>
      <w:r w:rsidRPr="00452BD8">
        <w:rPr>
          <w:rFonts w:ascii="Aptos" w:hAnsi="Aptos"/>
          <w:sz w:val="24"/>
          <w:szCs w:val="24"/>
        </w:rPr>
        <w:t xml:space="preserve">. </w:t>
      </w:r>
    </w:p>
    <w:p w14:paraId="7DE31CC2" w14:textId="5CF4A389" w:rsidR="001D3BF7" w:rsidRPr="00452BD8" w:rsidRDefault="00A2388C" w:rsidP="00A2388C">
      <w:pPr>
        <w:spacing w:line="360" w:lineRule="auto"/>
        <w:rPr>
          <w:rFonts w:ascii="Aptos" w:hAnsi="Aptos"/>
          <w:sz w:val="24"/>
          <w:szCs w:val="24"/>
        </w:rPr>
      </w:pPr>
      <w:r w:rsidRPr="00452BD8">
        <w:rPr>
          <w:rFonts w:ascii="Aptos" w:hAnsi="Aptos"/>
          <w:sz w:val="24"/>
          <w:szCs w:val="24"/>
        </w:rPr>
        <w:t xml:space="preserve">Vi hadde som mål å intervjue et bredt spekter av mennesker for å sikre mangfoldighet i evalueringen. </w:t>
      </w:r>
      <w:r w:rsidR="002718DC" w:rsidRPr="00452BD8">
        <w:rPr>
          <w:rFonts w:ascii="Aptos" w:hAnsi="Aptos"/>
          <w:sz w:val="24"/>
          <w:szCs w:val="24"/>
        </w:rPr>
        <w:t xml:space="preserve">Vi intervjuet totalt </w:t>
      </w:r>
      <w:r w:rsidR="00F82270" w:rsidRPr="00452BD8">
        <w:rPr>
          <w:rFonts w:ascii="Aptos" w:hAnsi="Aptos"/>
          <w:sz w:val="24"/>
          <w:szCs w:val="24"/>
        </w:rPr>
        <w:t>12</w:t>
      </w:r>
      <w:r w:rsidR="002718DC" w:rsidRPr="00452BD8">
        <w:rPr>
          <w:rFonts w:ascii="Aptos" w:hAnsi="Aptos"/>
          <w:sz w:val="24"/>
          <w:szCs w:val="24"/>
        </w:rPr>
        <w:t xml:space="preserve"> subjekter og satte av 15 til 20 minutter per intervju. </w:t>
      </w:r>
      <w:r w:rsidRPr="00452BD8">
        <w:rPr>
          <w:rFonts w:ascii="Aptos" w:hAnsi="Aptos"/>
          <w:sz w:val="24"/>
          <w:szCs w:val="24"/>
        </w:rPr>
        <w:lastRenderedPageBreak/>
        <w:t xml:space="preserve">Intervjusubjektene var i et aldersspenn mellom 13 og 72 med variert teknisk kompetanse </w:t>
      </w:r>
      <w:r w:rsidR="002718DC" w:rsidRPr="00452BD8">
        <w:rPr>
          <w:rFonts w:ascii="Aptos" w:hAnsi="Aptos"/>
          <w:sz w:val="24"/>
          <w:szCs w:val="24"/>
        </w:rPr>
        <w:t>og bakgrunn</w:t>
      </w:r>
      <w:r w:rsidR="00A2437F" w:rsidRPr="00452BD8">
        <w:rPr>
          <w:rFonts w:ascii="Aptos" w:hAnsi="Aptos"/>
          <w:sz w:val="24"/>
          <w:szCs w:val="24"/>
        </w:rPr>
        <w:t>,</w:t>
      </w:r>
      <w:r w:rsidRPr="00452BD8">
        <w:rPr>
          <w:rFonts w:ascii="Aptos" w:hAnsi="Aptos"/>
          <w:sz w:val="24"/>
          <w:szCs w:val="24"/>
        </w:rPr>
        <w:t xml:space="preserve"> </w:t>
      </w:r>
      <w:r w:rsidR="002718DC" w:rsidRPr="00452BD8">
        <w:rPr>
          <w:rFonts w:ascii="Aptos" w:hAnsi="Aptos"/>
          <w:sz w:val="24"/>
          <w:szCs w:val="24"/>
        </w:rPr>
        <w:t xml:space="preserve">med </w:t>
      </w:r>
      <w:r w:rsidRPr="00452BD8">
        <w:rPr>
          <w:rFonts w:ascii="Aptos" w:hAnsi="Aptos"/>
          <w:sz w:val="24"/>
          <w:szCs w:val="24"/>
        </w:rPr>
        <w:t xml:space="preserve">alt fra småsøsken, teknisk anlagte IFI-studenter og besteforeldre. </w:t>
      </w:r>
      <w:r w:rsidR="00F82270" w:rsidRPr="00452BD8">
        <w:rPr>
          <w:rFonts w:ascii="Aptos" w:hAnsi="Aptos"/>
          <w:sz w:val="24"/>
          <w:szCs w:val="24"/>
        </w:rPr>
        <w:t xml:space="preserve">Videre fikk vi intervjuet tre roere fra OSI-roing, for å teste produktet på målgruppen vår. </w:t>
      </w:r>
      <w:r w:rsidRPr="00452BD8">
        <w:rPr>
          <w:rFonts w:ascii="Aptos" w:hAnsi="Aptos"/>
          <w:sz w:val="24"/>
          <w:szCs w:val="24"/>
        </w:rPr>
        <w:t xml:space="preserve">De ble presentert caseoppgaven, signerte samtykkeskjema </w:t>
      </w:r>
      <w:r w:rsidR="0000517F" w:rsidRPr="00452BD8">
        <w:rPr>
          <w:rFonts w:ascii="Aptos" w:hAnsi="Aptos"/>
          <w:sz w:val="24"/>
          <w:szCs w:val="24"/>
        </w:rPr>
        <w:t>(</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hAnsi="Aptos"/>
          <w:sz w:val="24"/>
          <w:szCs w:val="24"/>
        </w:rPr>
        <w:instrText xml:space="preserve"> REF _Ref166787653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25</w:t>
      </w:r>
      <w:r w:rsidR="00EE5E92" w:rsidRPr="00452BD8">
        <w:rPr>
          <w:rFonts w:ascii="Aptos" w:eastAsia="Times New Roman" w:hAnsi="Aptos" w:cs="Times New Roman"/>
          <w:noProof/>
          <w:color w:val="000000" w:themeColor="text1"/>
          <w:sz w:val="24"/>
          <w:szCs w:val="24"/>
        </w:rPr>
        <w:fldChar w:fldCharType="end"/>
      </w:r>
      <w:r w:rsidR="00EE5E92" w:rsidRPr="00452BD8">
        <w:rPr>
          <w:rFonts w:ascii="Aptos" w:eastAsia="Times New Roman" w:hAnsi="Aptos" w:cs="Times New Roman"/>
          <w:noProof/>
          <w:color w:val="000000" w:themeColor="text1"/>
          <w:sz w:val="24"/>
          <w:szCs w:val="24"/>
        </w:rPr>
        <w:t xml:space="preserve"> og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eastAsia="Times New Roman" w:hAnsi="Aptos" w:cs="Times New Roman"/>
          <w:noProof/>
          <w:color w:val="000000" w:themeColor="text1"/>
          <w:sz w:val="24"/>
          <w:szCs w:val="24"/>
        </w:rPr>
        <w:instrText xml:space="preserve"> REF _Ref166787660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26</w:t>
      </w:r>
      <w:r w:rsidR="00EE5E92" w:rsidRPr="00452BD8">
        <w:rPr>
          <w:rFonts w:ascii="Aptos" w:eastAsia="Times New Roman" w:hAnsi="Aptos" w:cs="Times New Roman"/>
          <w:noProof/>
          <w:color w:val="000000" w:themeColor="text1"/>
          <w:sz w:val="24"/>
          <w:szCs w:val="24"/>
        </w:rPr>
        <w:fldChar w:fldCharType="end"/>
      </w:r>
      <w:r w:rsidRPr="00452BD8">
        <w:rPr>
          <w:rFonts w:ascii="Aptos" w:hAnsi="Aptos"/>
          <w:sz w:val="24"/>
          <w:szCs w:val="24"/>
        </w:rPr>
        <w:t>) og fikk en kort introduksjon til løsningen vi har laget.</w:t>
      </w:r>
      <w:r w:rsidR="002718DC" w:rsidRPr="00452BD8">
        <w:rPr>
          <w:rFonts w:ascii="Aptos" w:hAnsi="Aptos"/>
          <w:sz w:val="24"/>
          <w:szCs w:val="24"/>
        </w:rPr>
        <w:t xml:space="preserve"> </w:t>
      </w:r>
      <w:r w:rsidR="001D3BF7" w:rsidRPr="00452BD8">
        <w:rPr>
          <w:rFonts w:ascii="Aptos" w:hAnsi="Aptos"/>
          <w:sz w:val="24"/>
          <w:szCs w:val="24"/>
        </w:rPr>
        <w:t>Oppgavene og evalueringsspørsmålene, begge laget med hensyn på kvalitetsegenskapene, er vedlagt i rapporten</w:t>
      </w:r>
      <w:r w:rsidR="001311E0" w:rsidRPr="00452BD8">
        <w:rPr>
          <w:rFonts w:ascii="Aptos" w:hAnsi="Aptos"/>
          <w:sz w:val="24"/>
          <w:szCs w:val="24"/>
        </w:rPr>
        <w:t xml:space="preserve">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hAnsi="Aptos"/>
          <w:sz w:val="24"/>
          <w:szCs w:val="24"/>
        </w:rPr>
        <w:instrText xml:space="preserve"> REF _Ref166787670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18</w:t>
      </w:r>
      <w:r w:rsidR="00EE5E92" w:rsidRPr="00452BD8">
        <w:rPr>
          <w:rFonts w:ascii="Aptos" w:eastAsia="Times New Roman" w:hAnsi="Aptos" w:cs="Times New Roman"/>
          <w:noProof/>
          <w:color w:val="000000" w:themeColor="text1"/>
          <w:sz w:val="24"/>
          <w:szCs w:val="24"/>
        </w:rPr>
        <w:fldChar w:fldCharType="end"/>
      </w:r>
      <w:r w:rsidR="00EE5E92" w:rsidRPr="00452BD8">
        <w:rPr>
          <w:rFonts w:ascii="Aptos" w:eastAsia="Times New Roman" w:hAnsi="Aptos" w:cs="Times New Roman"/>
          <w:noProof/>
          <w:color w:val="000000" w:themeColor="text1"/>
          <w:sz w:val="24"/>
          <w:szCs w:val="24"/>
        </w:rPr>
        <w:t xml:space="preserve"> og </w:t>
      </w:r>
      <w:r w:rsidR="00EE5E92" w:rsidRPr="00452BD8">
        <w:rPr>
          <w:rFonts w:ascii="Aptos" w:eastAsia="Times New Roman" w:hAnsi="Aptos" w:cs="Times New Roman"/>
          <w:noProof/>
          <w:color w:val="000000" w:themeColor="text1"/>
          <w:sz w:val="24"/>
          <w:szCs w:val="24"/>
        </w:rPr>
        <w:fldChar w:fldCharType="begin"/>
      </w:r>
      <w:r w:rsidR="00EE5E92" w:rsidRPr="00452BD8">
        <w:rPr>
          <w:rFonts w:ascii="Aptos" w:eastAsia="Times New Roman" w:hAnsi="Aptos" w:cs="Times New Roman"/>
          <w:noProof/>
          <w:color w:val="000000" w:themeColor="text1"/>
          <w:sz w:val="24"/>
          <w:szCs w:val="24"/>
        </w:rPr>
        <w:instrText xml:space="preserve"> REF _Ref166787676 \h </w:instrText>
      </w:r>
      <w:r w:rsidR="00452BD8" w:rsidRPr="00452BD8">
        <w:rPr>
          <w:rFonts w:ascii="Aptos" w:eastAsia="Times New Roman" w:hAnsi="Aptos" w:cs="Times New Roman"/>
          <w:noProof/>
          <w:color w:val="000000" w:themeColor="text1"/>
          <w:sz w:val="24"/>
          <w:szCs w:val="24"/>
        </w:rPr>
        <w:instrText xml:space="preserve"> \* MERGEFORMAT </w:instrText>
      </w:r>
      <w:r w:rsidR="00EE5E92" w:rsidRPr="00452BD8">
        <w:rPr>
          <w:rFonts w:ascii="Aptos" w:eastAsia="Times New Roman" w:hAnsi="Aptos" w:cs="Times New Roman"/>
          <w:noProof/>
          <w:color w:val="000000" w:themeColor="text1"/>
          <w:sz w:val="24"/>
          <w:szCs w:val="24"/>
        </w:rPr>
      </w:r>
      <w:r w:rsidR="00EE5E92" w:rsidRPr="00452BD8">
        <w:rPr>
          <w:rFonts w:ascii="Aptos" w:eastAsia="Times New Roman" w:hAnsi="Aptos" w:cs="Times New Roman"/>
          <w:noProof/>
          <w:color w:val="000000" w:themeColor="text1"/>
          <w:sz w:val="24"/>
          <w:szCs w:val="24"/>
        </w:rPr>
        <w:fldChar w:fldCharType="separate"/>
      </w:r>
      <w:r w:rsidR="00EE5E92" w:rsidRPr="00452BD8">
        <w:rPr>
          <w:rFonts w:ascii="Aptos" w:hAnsi="Aptos"/>
          <w:sz w:val="24"/>
          <w:szCs w:val="24"/>
        </w:rPr>
        <w:t xml:space="preserve">Figur </w:t>
      </w:r>
      <w:r w:rsidR="00EE5E92" w:rsidRPr="00452BD8">
        <w:rPr>
          <w:rFonts w:ascii="Aptos" w:hAnsi="Aptos"/>
          <w:noProof/>
          <w:sz w:val="24"/>
          <w:szCs w:val="24"/>
        </w:rPr>
        <w:t>17</w:t>
      </w:r>
      <w:r w:rsidR="00EE5E92" w:rsidRPr="00452BD8">
        <w:rPr>
          <w:rFonts w:ascii="Aptos" w:eastAsia="Times New Roman" w:hAnsi="Aptos" w:cs="Times New Roman"/>
          <w:noProof/>
          <w:color w:val="000000" w:themeColor="text1"/>
          <w:sz w:val="24"/>
          <w:szCs w:val="24"/>
        </w:rPr>
        <w:fldChar w:fldCharType="end"/>
      </w:r>
      <w:r w:rsidR="001311E0" w:rsidRPr="00452BD8">
        <w:rPr>
          <w:rFonts w:ascii="Aptos" w:hAnsi="Aptos"/>
          <w:sz w:val="24"/>
          <w:szCs w:val="24"/>
        </w:rPr>
        <w:t>)</w:t>
      </w:r>
      <w:r w:rsidR="001D3BF7" w:rsidRPr="00452BD8">
        <w:rPr>
          <w:rFonts w:ascii="Aptos" w:hAnsi="Aptos"/>
          <w:sz w:val="24"/>
          <w:szCs w:val="24"/>
        </w:rPr>
        <w:t>.</w:t>
      </w:r>
    </w:p>
    <w:p w14:paraId="1FAB778F" w14:textId="484BAEFF" w:rsidR="00A2388C" w:rsidRPr="00452BD8" w:rsidRDefault="00A2388C" w:rsidP="00A2388C">
      <w:pPr>
        <w:spacing w:line="360" w:lineRule="auto"/>
        <w:rPr>
          <w:rFonts w:ascii="Aptos" w:hAnsi="Aptos"/>
          <w:b/>
          <w:sz w:val="24"/>
          <w:szCs w:val="24"/>
        </w:rPr>
      </w:pPr>
      <w:r w:rsidRPr="00452BD8">
        <w:rPr>
          <w:rFonts w:ascii="Aptos" w:hAnsi="Aptos"/>
          <w:b/>
          <w:sz w:val="24"/>
          <w:szCs w:val="24"/>
        </w:rPr>
        <w:t>3.</w:t>
      </w:r>
      <w:r w:rsidR="008F609D" w:rsidRPr="00452BD8">
        <w:rPr>
          <w:rFonts w:ascii="Aptos" w:hAnsi="Aptos"/>
          <w:b/>
          <w:sz w:val="24"/>
          <w:szCs w:val="24"/>
        </w:rPr>
        <w:t>3</w:t>
      </w:r>
      <w:r w:rsidRPr="00452BD8">
        <w:rPr>
          <w:rFonts w:ascii="Aptos" w:hAnsi="Aptos"/>
          <w:b/>
          <w:sz w:val="24"/>
          <w:szCs w:val="24"/>
        </w:rPr>
        <w:t>.1 Funksjonalitet</w:t>
      </w:r>
    </w:p>
    <w:p w14:paraId="2D754D7B" w14:textId="310E85AD" w:rsidR="00CA381E" w:rsidRPr="00452BD8" w:rsidRDefault="005765F7" w:rsidP="00A2388C">
      <w:pPr>
        <w:spacing w:line="360" w:lineRule="auto"/>
        <w:rPr>
          <w:rFonts w:ascii="Aptos" w:hAnsi="Aptos"/>
          <w:sz w:val="24"/>
          <w:szCs w:val="24"/>
        </w:rPr>
      </w:pPr>
      <w:r w:rsidRPr="00452BD8">
        <w:rPr>
          <w:rFonts w:ascii="Aptos" w:hAnsi="Aptos"/>
          <w:sz w:val="24"/>
          <w:szCs w:val="24"/>
        </w:rPr>
        <w:t>«</w:t>
      </w:r>
      <w:r w:rsidR="00A2388C" w:rsidRPr="00452BD8">
        <w:rPr>
          <w:rFonts w:ascii="Aptos" w:hAnsi="Aptos"/>
          <w:sz w:val="24"/>
          <w:szCs w:val="24"/>
        </w:rPr>
        <w:t>Funksjonalitet</w:t>
      </w:r>
      <w:r w:rsidRPr="00452BD8">
        <w:rPr>
          <w:rFonts w:ascii="Aptos" w:hAnsi="Aptos"/>
          <w:sz w:val="24"/>
          <w:szCs w:val="24"/>
        </w:rPr>
        <w:t>»</w:t>
      </w:r>
      <w:r w:rsidR="00A2388C" w:rsidRPr="00452BD8">
        <w:rPr>
          <w:rFonts w:ascii="Aptos" w:hAnsi="Aptos"/>
          <w:sz w:val="24"/>
          <w:szCs w:val="24"/>
        </w:rPr>
        <w:t xml:space="preserve"> beskriver ISO 25010-egenskapen «functional suitability»</w:t>
      </w:r>
      <w:r w:rsidR="009002A1" w:rsidRPr="00452BD8">
        <w:rPr>
          <w:rFonts w:ascii="Aptos" w:hAnsi="Aptos"/>
          <w:sz w:val="24"/>
          <w:szCs w:val="24"/>
        </w:rPr>
        <w:t>. Det går kort ut på å om systemet</w:t>
      </w:r>
      <w:r w:rsidR="002F09AE" w:rsidRPr="00452BD8">
        <w:rPr>
          <w:rFonts w:ascii="Aptos" w:hAnsi="Aptos"/>
          <w:sz w:val="24"/>
          <w:szCs w:val="24"/>
        </w:rPr>
        <w:t xml:space="preserve"> </w:t>
      </w:r>
      <w:r w:rsidR="009002A1" w:rsidRPr="00452BD8">
        <w:rPr>
          <w:rFonts w:ascii="Aptos" w:hAnsi="Aptos"/>
          <w:sz w:val="24"/>
          <w:szCs w:val="24"/>
        </w:rPr>
        <w:t>tilfredsstiller de antatte og oppgitte behovene til brukeren</w:t>
      </w:r>
      <w:r w:rsidR="00C83DD9" w:rsidRPr="00452BD8">
        <w:rPr>
          <w:rFonts w:ascii="Aptos" w:hAnsi="Aptos"/>
          <w:sz w:val="24"/>
          <w:szCs w:val="24"/>
        </w:rPr>
        <w:t xml:space="preserve"> – </w:t>
      </w:r>
      <w:r w:rsidR="00654260" w:rsidRPr="00452BD8">
        <w:rPr>
          <w:rFonts w:ascii="Aptos" w:hAnsi="Aptos"/>
          <w:sz w:val="24"/>
          <w:szCs w:val="24"/>
        </w:rPr>
        <w:t xml:space="preserve">altså </w:t>
      </w:r>
      <w:r w:rsidR="00C83DD9" w:rsidRPr="00452BD8">
        <w:rPr>
          <w:rFonts w:ascii="Aptos" w:hAnsi="Aptos"/>
          <w:sz w:val="24"/>
          <w:szCs w:val="24"/>
        </w:rPr>
        <w:t xml:space="preserve">om </w:t>
      </w:r>
      <w:r w:rsidR="003541E7" w:rsidRPr="00452BD8">
        <w:rPr>
          <w:rFonts w:ascii="Aptos" w:hAnsi="Aptos"/>
          <w:sz w:val="24"/>
          <w:szCs w:val="24"/>
        </w:rPr>
        <w:t>SailSafe</w:t>
      </w:r>
      <w:r w:rsidR="00C83DD9" w:rsidRPr="00452BD8">
        <w:rPr>
          <w:rFonts w:ascii="Aptos" w:hAnsi="Aptos"/>
          <w:sz w:val="24"/>
          <w:szCs w:val="24"/>
        </w:rPr>
        <w:t xml:space="preserve"> gjør </w:t>
      </w:r>
      <w:r w:rsidR="003541E7" w:rsidRPr="00452BD8">
        <w:rPr>
          <w:rFonts w:ascii="Aptos" w:hAnsi="Aptos"/>
          <w:sz w:val="24"/>
          <w:szCs w:val="24"/>
        </w:rPr>
        <w:t>det den</w:t>
      </w:r>
      <w:r w:rsidR="00C83DD9" w:rsidRPr="00452BD8">
        <w:rPr>
          <w:rFonts w:ascii="Aptos" w:hAnsi="Aptos"/>
          <w:sz w:val="24"/>
          <w:szCs w:val="24"/>
        </w:rPr>
        <w:t xml:space="preserve"> skal</w:t>
      </w:r>
      <w:r w:rsidR="003541E7" w:rsidRPr="00452BD8">
        <w:rPr>
          <w:rFonts w:ascii="Aptos" w:hAnsi="Aptos"/>
          <w:sz w:val="24"/>
          <w:szCs w:val="24"/>
        </w:rPr>
        <w:t xml:space="preserve"> gjøre </w:t>
      </w:r>
      <w:sdt>
        <w:sdtPr>
          <w:rPr>
            <w:rFonts w:ascii="Aptos" w:hAnsi="Aptos"/>
            <w:sz w:val="24"/>
            <w:szCs w:val="24"/>
          </w:rPr>
          <w:id w:val="-118529906"/>
          <w:citation/>
        </w:sdtPr>
        <w:sdtEndPr/>
        <w:sdtContent>
          <w:r w:rsidR="0061307A" w:rsidRPr="00452BD8">
            <w:rPr>
              <w:rFonts w:ascii="Aptos" w:hAnsi="Aptos"/>
              <w:sz w:val="24"/>
              <w:szCs w:val="24"/>
            </w:rPr>
            <w:fldChar w:fldCharType="begin"/>
          </w:r>
          <w:r w:rsidR="0061307A" w:rsidRPr="00452BD8">
            <w:rPr>
              <w:rFonts w:ascii="Aptos" w:hAnsi="Aptos"/>
              <w:sz w:val="24"/>
              <w:szCs w:val="24"/>
            </w:rPr>
            <w:instrText xml:space="preserve"> CITATION Bas21 \l 1044 </w:instrText>
          </w:r>
          <w:r w:rsidR="0061307A" w:rsidRPr="00452BD8">
            <w:rPr>
              <w:rFonts w:ascii="Aptos" w:hAnsi="Aptos"/>
              <w:sz w:val="24"/>
              <w:szCs w:val="24"/>
            </w:rPr>
            <w:fldChar w:fldCharType="separate"/>
          </w:r>
          <w:r w:rsidR="000D15FD" w:rsidRPr="00452BD8">
            <w:rPr>
              <w:rFonts w:ascii="Aptos" w:hAnsi="Aptos"/>
              <w:sz w:val="24"/>
              <w:szCs w:val="24"/>
            </w:rPr>
            <w:t>(Bass, Clements, &amp; Kazman, 2021)</w:t>
          </w:r>
          <w:r w:rsidR="0061307A" w:rsidRPr="00452BD8">
            <w:rPr>
              <w:rFonts w:ascii="Aptos" w:hAnsi="Aptos"/>
              <w:sz w:val="24"/>
              <w:szCs w:val="24"/>
            </w:rPr>
            <w:fldChar w:fldCharType="end"/>
          </w:r>
        </w:sdtContent>
      </w:sdt>
      <w:r w:rsidR="008620DE" w:rsidRPr="00452BD8">
        <w:rPr>
          <w:rFonts w:ascii="Aptos" w:hAnsi="Aptos"/>
          <w:sz w:val="24"/>
          <w:szCs w:val="24"/>
        </w:rPr>
        <w:t xml:space="preserve"> </w:t>
      </w:r>
      <w:sdt>
        <w:sdtPr>
          <w:rPr>
            <w:rFonts w:ascii="Aptos" w:hAnsi="Aptos"/>
            <w:sz w:val="24"/>
            <w:szCs w:val="24"/>
          </w:rPr>
          <w:id w:val="-822267812"/>
          <w:citation/>
        </w:sdtPr>
        <w:sdtEndPr/>
        <w:sdtContent>
          <w:r w:rsidR="008620DE" w:rsidRPr="00452BD8">
            <w:rPr>
              <w:rFonts w:ascii="Aptos" w:hAnsi="Aptos"/>
              <w:sz w:val="24"/>
              <w:szCs w:val="24"/>
            </w:rPr>
            <w:fldChar w:fldCharType="begin"/>
          </w:r>
          <w:r w:rsidR="008620DE" w:rsidRPr="00452BD8">
            <w:rPr>
              <w:rFonts w:ascii="Aptos" w:hAnsi="Aptos"/>
              <w:sz w:val="24"/>
              <w:szCs w:val="24"/>
            </w:rPr>
            <w:instrText xml:space="preserve"> CITATION Ber24 \l 1044 </w:instrText>
          </w:r>
          <w:r w:rsidR="008620DE" w:rsidRPr="00452BD8">
            <w:rPr>
              <w:rFonts w:ascii="Aptos" w:hAnsi="Aptos"/>
              <w:sz w:val="24"/>
              <w:szCs w:val="24"/>
            </w:rPr>
            <w:fldChar w:fldCharType="separate"/>
          </w:r>
          <w:r w:rsidR="008620DE" w:rsidRPr="00452BD8">
            <w:rPr>
              <w:rFonts w:ascii="Aptos" w:hAnsi="Aptos"/>
              <w:noProof/>
              <w:sz w:val="24"/>
              <w:szCs w:val="24"/>
            </w:rPr>
            <w:t>(Bergersen &amp; Sjøberg, IN2000 - Software Engineering med prosektarbeid, 2024)</w:t>
          </w:r>
          <w:r w:rsidR="008620DE" w:rsidRPr="00452BD8">
            <w:rPr>
              <w:rFonts w:ascii="Aptos" w:hAnsi="Aptos"/>
              <w:sz w:val="24"/>
              <w:szCs w:val="24"/>
            </w:rPr>
            <w:fldChar w:fldCharType="end"/>
          </w:r>
        </w:sdtContent>
      </w:sdt>
      <w:r w:rsidR="009002A1" w:rsidRPr="00452BD8">
        <w:rPr>
          <w:rFonts w:ascii="Aptos" w:hAnsi="Aptos"/>
          <w:sz w:val="24"/>
          <w:szCs w:val="24"/>
        </w:rPr>
        <w:t xml:space="preserve">. </w:t>
      </w:r>
    </w:p>
    <w:p w14:paraId="48B2D747" w14:textId="301A65D6" w:rsidR="00A2388C" w:rsidRPr="00452BD8" w:rsidRDefault="00A2388C" w:rsidP="00A2388C">
      <w:pPr>
        <w:spacing w:line="360" w:lineRule="auto"/>
        <w:rPr>
          <w:rFonts w:ascii="Aptos" w:hAnsi="Aptos"/>
          <w:sz w:val="24"/>
          <w:szCs w:val="24"/>
        </w:rPr>
      </w:pPr>
      <w:r w:rsidRPr="00452BD8">
        <w:rPr>
          <w:rFonts w:ascii="Aptos" w:hAnsi="Aptos"/>
          <w:sz w:val="24"/>
          <w:szCs w:val="24"/>
        </w:rPr>
        <w:t>Samtlige av intervjusubjektene mente at informasjonen de fikk presentert var nyttig</w:t>
      </w:r>
      <w:r w:rsidR="00311413" w:rsidRPr="00452BD8">
        <w:rPr>
          <w:rFonts w:ascii="Aptos" w:hAnsi="Aptos"/>
          <w:sz w:val="24"/>
          <w:szCs w:val="24"/>
        </w:rPr>
        <w:t>.</w:t>
      </w:r>
      <w:r w:rsidRPr="00452BD8">
        <w:rPr>
          <w:rFonts w:ascii="Aptos" w:hAnsi="Aptos"/>
          <w:sz w:val="24"/>
          <w:szCs w:val="24"/>
        </w:rPr>
        <w:t xml:space="preserve"> </w:t>
      </w:r>
      <w:r w:rsidR="00FF21E6" w:rsidRPr="00452BD8">
        <w:rPr>
          <w:rFonts w:ascii="Aptos" w:hAnsi="Aptos"/>
          <w:sz w:val="24"/>
          <w:szCs w:val="24"/>
        </w:rPr>
        <w:t xml:space="preserve">Dette på tvers av alder, teknisk kompetanse og deres tilknytning til havet. </w:t>
      </w:r>
      <w:r w:rsidRPr="00452BD8">
        <w:rPr>
          <w:rFonts w:ascii="Aptos" w:hAnsi="Aptos"/>
          <w:sz w:val="24"/>
          <w:szCs w:val="24"/>
        </w:rPr>
        <w:t xml:space="preserve">Vi observerte at det heller ikke oppsto forvirring rundt at skjermen for havinformasjon kun var tilgjengelig på hav eller langs kyst, en bekymring vi hadde under utviklingsprosessen. </w:t>
      </w:r>
    </w:p>
    <w:p w14:paraId="0FF99B08" w14:textId="195D92A8" w:rsidR="00A2388C" w:rsidRPr="00452BD8" w:rsidRDefault="00A2388C" w:rsidP="00A2388C">
      <w:pPr>
        <w:spacing w:line="360" w:lineRule="auto"/>
        <w:rPr>
          <w:rFonts w:ascii="Aptos" w:hAnsi="Aptos"/>
          <w:sz w:val="24"/>
          <w:szCs w:val="24"/>
        </w:rPr>
      </w:pPr>
      <w:r w:rsidRPr="00452BD8">
        <w:rPr>
          <w:rFonts w:ascii="Aptos" w:hAnsi="Aptos"/>
          <w:sz w:val="24"/>
          <w:szCs w:val="24"/>
        </w:rPr>
        <w:t xml:space="preserve">Kandidatene verdsatte videre at værinformasjon </w:t>
      </w:r>
      <w:r w:rsidR="00AB5CDB" w:rsidRPr="00452BD8">
        <w:rPr>
          <w:rFonts w:ascii="Aptos" w:hAnsi="Aptos"/>
          <w:sz w:val="24"/>
          <w:szCs w:val="24"/>
        </w:rPr>
        <w:t xml:space="preserve">- </w:t>
      </w:r>
      <w:r w:rsidRPr="00452BD8">
        <w:rPr>
          <w:rFonts w:ascii="Aptos" w:hAnsi="Aptos"/>
          <w:sz w:val="24"/>
          <w:szCs w:val="24"/>
        </w:rPr>
        <w:t>henholdsvis hav og land</w:t>
      </w:r>
      <w:r w:rsidR="00AB5CDB" w:rsidRPr="00452BD8">
        <w:rPr>
          <w:rFonts w:ascii="Aptos" w:hAnsi="Aptos"/>
          <w:sz w:val="24"/>
          <w:szCs w:val="24"/>
        </w:rPr>
        <w:t xml:space="preserve"> -</w:t>
      </w:r>
      <w:r w:rsidRPr="00452BD8">
        <w:rPr>
          <w:rFonts w:ascii="Aptos" w:hAnsi="Aptos"/>
          <w:sz w:val="24"/>
          <w:szCs w:val="24"/>
        </w:rPr>
        <w:t xml:space="preserve"> ble plassert på separate skjermer, i stedet for at all denne informasjonen ble presentert samlet eller at den kun viste værinformasjon knyttet til hav. Særlig ble tydelig fremvisning av vindstyrke og vindhastighet på havskjermen trukket frem som en styrke. </w:t>
      </w:r>
    </w:p>
    <w:p w14:paraId="41DF9D29" w14:textId="22710F30" w:rsidR="00FA0051" w:rsidRPr="00452BD8" w:rsidRDefault="00A2388C" w:rsidP="00227BAE">
      <w:pPr>
        <w:spacing w:line="360" w:lineRule="auto"/>
        <w:rPr>
          <w:rFonts w:ascii="Aptos" w:hAnsi="Aptos"/>
          <w:sz w:val="24"/>
          <w:szCs w:val="24"/>
        </w:rPr>
      </w:pPr>
      <w:r w:rsidRPr="00452BD8">
        <w:rPr>
          <w:rFonts w:ascii="Aptos" w:hAnsi="Aptos"/>
          <w:sz w:val="24"/>
          <w:szCs w:val="24"/>
        </w:rPr>
        <w:t xml:space="preserve">En tilbakemelding vi fikk på funksjonalitet var om det var mulighet for å implementere soloppgang- og solnedgang i sanntid (på dagen) og sammen med de værdata for de neste dagene. </w:t>
      </w:r>
      <w:r w:rsidR="00863B3A" w:rsidRPr="00452BD8">
        <w:rPr>
          <w:rFonts w:ascii="Aptos" w:hAnsi="Aptos"/>
          <w:sz w:val="24"/>
          <w:szCs w:val="24"/>
        </w:rPr>
        <w:t xml:space="preserve">Teamet diskuterte mulighetene for implementering </w:t>
      </w:r>
      <w:r w:rsidR="0044253E" w:rsidRPr="00452BD8">
        <w:rPr>
          <w:rFonts w:ascii="Aptos" w:hAnsi="Aptos"/>
          <w:sz w:val="24"/>
          <w:szCs w:val="24"/>
        </w:rPr>
        <w:t>og inkluderte dette som en del av de funksjonelle kravene samt inn i produkt</w:t>
      </w:r>
      <w:r w:rsidR="008716A3" w:rsidRPr="00452BD8">
        <w:rPr>
          <w:rFonts w:ascii="Aptos" w:hAnsi="Aptos"/>
          <w:sz w:val="24"/>
          <w:szCs w:val="24"/>
        </w:rPr>
        <w:t>- «</w:t>
      </w:r>
      <w:r w:rsidR="0044253E" w:rsidRPr="00452BD8">
        <w:rPr>
          <w:rFonts w:ascii="Aptos" w:hAnsi="Aptos"/>
          <w:sz w:val="24"/>
          <w:szCs w:val="24"/>
        </w:rPr>
        <w:t>backlog</w:t>
      </w:r>
      <w:r w:rsidR="001B70CC" w:rsidRPr="00452BD8">
        <w:rPr>
          <w:rFonts w:ascii="Aptos" w:hAnsi="Aptos"/>
          <w:sz w:val="24"/>
          <w:szCs w:val="24"/>
        </w:rPr>
        <w:t>g</w:t>
      </w:r>
      <w:r w:rsidR="0044253E" w:rsidRPr="00452BD8">
        <w:rPr>
          <w:rFonts w:ascii="Aptos" w:hAnsi="Aptos"/>
          <w:sz w:val="24"/>
          <w:szCs w:val="24"/>
        </w:rPr>
        <w:t>en</w:t>
      </w:r>
      <w:r w:rsidR="001B70CC" w:rsidRPr="00452BD8">
        <w:rPr>
          <w:rFonts w:ascii="Aptos" w:hAnsi="Aptos"/>
          <w:sz w:val="24"/>
          <w:szCs w:val="24"/>
        </w:rPr>
        <w:t>»</w:t>
      </w:r>
      <w:r w:rsidR="008716A3" w:rsidRPr="00452BD8">
        <w:rPr>
          <w:rFonts w:ascii="Aptos" w:hAnsi="Aptos"/>
          <w:sz w:val="24"/>
          <w:szCs w:val="24"/>
        </w:rPr>
        <w:t xml:space="preserve"> (</w:t>
      </w:r>
      <w:r w:rsidR="00452BD8" w:rsidRPr="00452BD8">
        <w:rPr>
          <w:rFonts w:ascii="Aptos" w:eastAsia="Times New Roman" w:hAnsi="Aptos" w:cs="Times New Roman"/>
          <w:noProof/>
          <w:color w:val="000000" w:themeColor="text1"/>
          <w:sz w:val="24"/>
          <w:szCs w:val="24"/>
        </w:rPr>
        <w:fldChar w:fldCharType="begin"/>
      </w:r>
      <w:r w:rsidR="00452BD8" w:rsidRPr="00452BD8">
        <w:rPr>
          <w:rFonts w:ascii="Aptos" w:hAnsi="Aptos"/>
          <w:sz w:val="24"/>
          <w:szCs w:val="24"/>
        </w:rPr>
        <w:instrText xml:space="preserve"> REF _Ref166787695 \h </w:instrText>
      </w:r>
      <w:r w:rsidR="00452BD8" w:rsidRPr="00452BD8">
        <w:rPr>
          <w:rFonts w:ascii="Aptos" w:eastAsia="Times New Roman" w:hAnsi="Aptos" w:cs="Times New Roman"/>
          <w:noProof/>
          <w:color w:val="000000" w:themeColor="text1"/>
          <w:sz w:val="24"/>
          <w:szCs w:val="24"/>
        </w:rPr>
        <w:instrText xml:space="preserve"> \* MERGEFORMAT </w:instrText>
      </w:r>
      <w:r w:rsidR="00452BD8" w:rsidRPr="00452BD8">
        <w:rPr>
          <w:rFonts w:ascii="Aptos" w:eastAsia="Times New Roman" w:hAnsi="Aptos" w:cs="Times New Roman"/>
          <w:noProof/>
          <w:color w:val="000000" w:themeColor="text1"/>
          <w:sz w:val="24"/>
          <w:szCs w:val="24"/>
        </w:rPr>
      </w:r>
      <w:r w:rsidR="00452BD8" w:rsidRPr="00452BD8">
        <w:rPr>
          <w:rFonts w:ascii="Aptos" w:eastAsia="Times New Roman" w:hAnsi="Aptos" w:cs="Times New Roman"/>
          <w:noProof/>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20</w:t>
      </w:r>
      <w:r w:rsidR="00452BD8" w:rsidRPr="00452BD8">
        <w:rPr>
          <w:rFonts w:ascii="Aptos" w:eastAsia="Times New Roman" w:hAnsi="Aptos" w:cs="Times New Roman"/>
          <w:noProof/>
          <w:color w:val="000000" w:themeColor="text1"/>
          <w:sz w:val="24"/>
          <w:szCs w:val="24"/>
        </w:rPr>
        <w:fldChar w:fldCharType="end"/>
      </w:r>
      <w:r w:rsidR="00452BD8" w:rsidRPr="00452BD8">
        <w:rPr>
          <w:rFonts w:ascii="Aptos" w:eastAsia="Times New Roman" w:hAnsi="Aptos" w:cs="Times New Roman"/>
          <w:noProof/>
          <w:color w:val="000000" w:themeColor="text1"/>
          <w:sz w:val="24"/>
          <w:szCs w:val="24"/>
        </w:rPr>
        <w:t xml:space="preserve"> og </w:t>
      </w:r>
      <w:r w:rsidR="00452BD8" w:rsidRPr="00452BD8">
        <w:rPr>
          <w:rFonts w:ascii="Aptos" w:eastAsia="Times New Roman" w:hAnsi="Aptos" w:cs="Times New Roman"/>
          <w:noProof/>
          <w:color w:val="000000" w:themeColor="text1"/>
          <w:sz w:val="24"/>
          <w:szCs w:val="24"/>
        </w:rPr>
        <w:fldChar w:fldCharType="begin"/>
      </w:r>
      <w:r w:rsidR="00452BD8" w:rsidRPr="00452BD8">
        <w:rPr>
          <w:rFonts w:ascii="Aptos" w:eastAsia="Times New Roman" w:hAnsi="Aptos" w:cs="Times New Roman"/>
          <w:noProof/>
          <w:color w:val="000000" w:themeColor="text1"/>
          <w:sz w:val="24"/>
          <w:szCs w:val="24"/>
        </w:rPr>
        <w:instrText xml:space="preserve"> REF _Ref166787701 \h  \* MERGEFORMAT </w:instrText>
      </w:r>
      <w:r w:rsidR="00452BD8" w:rsidRPr="00452BD8">
        <w:rPr>
          <w:rFonts w:ascii="Aptos" w:eastAsia="Times New Roman" w:hAnsi="Aptos" w:cs="Times New Roman"/>
          <w:noProof/>
          <w:color w:val="000000" w:themeColor="text1"/>
          <w:sz w:val="24"/>
          <w:szCs w:val="24"/>
        </w:rPr>
      </w:r>
      <w:r w:rsidR="00452BD8" w:rsidRPr="00452BD8">
        <w:rPr>
          <w:rFonts w:ascii="Aptos" w:eastAsia="Times New Roman" w:hAnsi="Aptos" w:cs="Times New Roman"/>
          <w:noProof/>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21</w:t>
      </w:r>
      <w:r w:rsidR="00452BD8" w:rsidRPr="00452BD8">
        <w:rPr>
          <w:rFonts w:ascii="Aptos" w:eastAsia="Times New Roman" w:hAnsi="Aptos" w:cs="Times New Roman"/>
          <w:noProof/>
          <w:color w:val="000000" w:themeColor="text1"/>
          <w:sz w:val="24"/>
          <w:szCs w:val="24"/>
        </w:rPr>
        <w:fldChar w:fldCharType="end"/>
      </w:r>
      <w:r w:rsidR="008716A3" w:rsidRPr="00452BD8">
        <w:rPr>
          <w:rFonts w:ascii="Aptos" w:hAnsi="Aptos"/>
          <w:sz w:val="24"/>
          <w:szCs w:val="24"/>
        </w:rPr>
        <w:t>)</w:t>
      </w:r>
      <w:r w:rsidR="0044253E" w:rsidRPr="00452BD8">
        <w:rPr>
          <w:rFonts w:ascii="Aptos" w:hAnsi="Aptos"/>
          <w:sz w:val="24"/>
          <w:szCs w:val="24"/>
        </w:rPr>
        <w:t xml:space="preserve">. </w:t>
      </w:r>
      <w:r w:rsidR="005F5C82" w:rsidRPr="00452BD8">
        <w:rPr>
          <w:rFonts w:ascii="Aptos" w:hAnsi="Aptos"/>
          <w:sz w:val="24"/>
          <w:szCs w:val="24"/>
        </w:rPr>
        <w:t xml:space="preserve">Imidlertid ble prioriteringen av dette satt lavt for å fokusere på </w:t>
      </w:r>
      <w:r w:rsidR="00DE7018" w:rsidRPr="00452BD8">
        <w:rPr>
          <w:rFonts w:ascii="Aptos" w:hAnsi="Aptos"/>
          <w:sz w:val="24"/>
          <w:szCs w:val="24"/>
        </w:rPr>
        <w:t xml:space="preserve">og styrke de mer kritiske delene av prosjektet. </w:t>
      </w:r>
    </w:p>
    <w:p w14:paraId="155452C2" w14:textId="5ADF398C" w:rsidR="00921662" w:rsidRPr="00452BD8" w:rsidRDefault="00A2388C" w:rsidP="00A2388C">
      <w:pPr>
        <w:spacing w:line="360" w:lineRule="auto"/>
        <w:rPr>
          <w:rFonts w:ascii="Aptos" w:hAnsi="Aptos"/>
          <w:b/>
          <w:sz w:val="24"/>
          <w:szCs w:val="24"/>
        </w:rPr>
      </w:pPr>
      <w:r w:rsidRPr="00452BD8">
        <w:rPr>
          <w:rFonts w:ascii="Aptos" w:hAnsi="Aptos"/>
          <w:b/>
          <w:sz w:val="24"/>
          <w:szCs w:val="24"/>
        </w:rPr>
        <w:t>3.</w:t>
      </w:r>
      <w:r w:rsidR="008F609D" w:rsidRPr="00452BD8">
        <w:rPr>
          <w:rFonts w:ascii="Aptos" w:hAnsi="Aptos"/>
          <w:b/>
          <w:sz w:val="24"/>
          <w:szCs w:val="24"/>
        </w:rPr>
        <w:t>3</w:t>
      </w:r>
      <w:r w:rsidRPr="00452BD8">
        <w:rPr>
          <w:rFonts w:ascii="Aptos" w:hAnsi="Aptos"/>
          <w:b/>
          <w:sz w:val="24"/>
          <w:szCs w:val="24"/>
        </w:rPr>
        <w:t>.2 Brukskvalitet</w:t>
      </w:r>
    </w:p>
    <w:p w14:paraId="1E26E5EE" w14:textId="1912AEAB" w:rsidR="00BE34DF" w:rsidRPr="00452BD8" w:rsidRDefault="005765F7" w:rsidP="00A2388C">
      <w:pPr>
        <w:spacing w:line="360" w:lineRule="auto"/>
        <w:rPr>
          <w:rFonts w:ascii="Aptos" w:hAnsi="Aptos"/>
          <w:sz w:val="24"/>
          <w:szCs w:val="24"/>
        </w:rPr>
      </w:pPr>
      <w:r w:rsidRPr="00452BD8">
        <w:rPr>
          <w:rFonts w:ascii="Aptos" w:hAnsi="Aptos"/>
          <w:sz w:val="24"/>
          <w:szCs w:val="24"/>
        </w:rPr>
        <w:t>«</w:t>
      </w:r>
      <w:r w:rsidR="00A2388C" w:rsidRPr="00452BD8">
        <w:rPr>
          <w:rFonts w:ascii="Aptos" w:hAnsi="Aptos"/>
          <w:sz w:val="24"/>
          <w:szCs w:val="24"/>
        </w:rPr>
        <w:t>Brukskvalitet</w:t>
      </w:r>
      <w:r w:rsidRPr="00452BD8">
        <w:rPr>
          <w:rFonts w:ascii="Aptos" w:hAnsi="Aptos"/>
          <w:sz w:val="24"/>
          <w:szCs w:val="24"/>
        </w:rPr>
        <w:t>»</w:t>
      </w:r>
      <w:r w:rsidR="00A2388C" w:rsidRPr="00452BD8">
        <w:rPr>
          <w:rFonts w:ascii="Aptos" w:hAnsi="Aptos"/>
          <w:sz w:val="24"/>
          <w:szCs w:val="24"/>
        </w:rPr>
        <w:t xml:space="preserve"> beskriver ISO 25010-egenskapen «usability»</w:t>
      </w:r>
      <w:r w:rsidR="0041777B" w:rsidRPr="00452BD8">
        <w:rPr>
          <w:rFonts w:ascii="Aptos" w:hAnsi="Aptos"/>
          <w:sz w:val="24"/>
          <w:szCs w:val="24"/>
        </w:rPr>
        <w:t xml:space="preserve">. Egenskaper sikter å finne ut av i hvilken </w:t>
      </w:r>
      <w:r w:rsidR="00A97F4F" w:rsidRPr="00452BD8">
        <w:rPr>
          <w:rFonts w:ascii="Aptos" w:hAnsi="Aptos"/>
          <w:sz w:val="24"/>
          <w:szCs w:val="24"/>
        </w:rPr>
        <w:t xml:space="preserve">grad </w:t>
      </w:r>
      <w:r w:rsidR="00BE34DF" w:rsidRPr="00452BD8">
        <w:rPr>
          <w:rFonts w:ascii="Aptos" w:hAnsi="Aptos"/>
          <w:sz w:val="24"/>
          <w:szCs w:val="24"/>
        </w:rPr>
        <w:t xml:space="preserve">systemet effektivt lar brukeren oppnå </w:t>
      </w:r>
      <w:r w:rsidR="003541E7" w:rsidRPr="00452BD8">
        <w:rPr>
          <w:rFonts w:ascii="Aptos" w:hAnsi="Aptos"/>
          <w:sz w:val="24"/>
          <w:szCs w:val="24"/>
        </w:rPr>
        <w:t xml:space="preserve">målene sine, med andre om </w:t>
      </w:r>
      <w:r w:rsidR="003541E7" w:rsidRPr="00452BD8">
        <w:rPr>
          <w:rFonts w:ascii="Aptos" w:hAnsi="Aptos"/>
          <w:sz w:val="24"/>
          <w:szCs w:val="24"/>
        </w:rPr>
        <w:lastRenderedPageBreak/>
        <w:t xml:space="preserve">SailSafe er en god applikasjon å bruke </w:t>
      </w:r>
      <w:sdt>
        <w:sdtPr>
          <w:rPr>
            <w:rFonts w:ascii="Aptos" w:hAnsi="Aptos"/>
            <w:sz w:val="24"/>
            <w:szCs w:val="24"/>
          </w:rPr>
          <w:id w:val="-497653950"/>
          <w:citation/>
        </w:sdtPr>
        <w:sdtEndPr/>
        <w:sdtContent>
          <w:r w:rsidR="000C7CD6" w:rsidRPr="00452BD8">
            <w:rPr>
              <w:rFonts w:ascii="Aptos" w:hAnsi="Aptos"/>
              <w:sz w:val="24"/>
              <w:szCs w:val="24"/>
            </w:rPr>
            <w:fldChar w:fldCharType="begin"/>
          </w:r>
          <w:r w:rsidR="000C7CD6" w:rsidRPr="00452BD8">
            <w:rPr>
              <w:rFonts w:ascii="Aptos" w:hAnsi="Aptos"/>
              <w:sz w:val="24"/>
              <w:szCs w:val="24"/>
            </w:rPr>
            <w:instrText xml:space="preserve"> CITATION Bas21 \l 1044 </w:instrText>
          </w:r>
          <w:r w:rsidR="000C7CD6" w:rsidRPr="00452BD8">
            <w:rPr>
              <w:rFonts w:ascii="Aptos" w:hAnsi="Aptos"/>
              <w:sz w:val="24"/>
              <w:szCs w:val="24"/>
            </w:rPr>
            <w:fldChar w:fldCharType="separate"/>
          </w:r>
          <w:r w:rsidR="000D15FD" w:rsidRPr="00452BD8">
            <w:rPr>
              <w:rFonts w:ascii="Aptos" w:hAnsi="Aptos"/>
              <w:sz w:val="24"/>
              <w:szCs w:val="24"/>
            </w:rPr>
            <w:t>(Bass, Clements, &amp; Kazman, 2021)</w:t>
          </w:r>
          <w:r w:rsidR="000C7CD6" w:rsidRPr="00452BD8">
            <w:rPr>
              <w:rFonts w:ascii="Aptos" w:hAnsi="Aptos"/>
              <w:sz w:val="24"/>
              <w:szCs w:val="24"/>
            </w:rPr>
            <w:fldChar w:fldCharType="end"/>
          </w:r>
        </w:sdtContent>
      </w:sdt>
      <w:r w:rsidR="002559CA" w:rsidRPr="00452BD8">
        <w:rPr>
          <w:rFonts w:ascii="Aptos" w:hAnsi="Aptos"/>
          <w:sz w:val="24"/>
          <w:szCs w:val="24"/>
        </w:rPr>
        <w:t xml:space="preserve"> </w:t>
      </w:r>
      <w:sdt>
        <w:sdtPr>
          <w:rPr>
            <w:rFonts w:ascii="Aptos" w:hAnsi="Aptos"/>
            <w:sz w:val="24"/>
            <w:szCs w:val="24"/>
          </w:rPr>
          <w:id w:val="1637913169"/>
          <w:citation/>
        </w:sdtPr>
        <w:sdtEndPr/>
        <w:sdtContent>
          <w:r w:rsidR="002559CA" w:rsidRPr="00452BD8">
            <w:rPr>
              <w:rFonts w:ascii="Aptos" w:hAnsi="Aptos"/>
              <w:sz w:val="24"/>
              <w:szCs w:val="24"/>
            </w:rPr>
            <w:fldChar w:fldCharType="begin"/>
          </w:r>
          <w:r w:rsidR="002559CA" w:rsidRPr="00452BD8">
            <w:rPr>
              <w:rFonts w:ascii="Aptos" w:hAnsi="Aptos"/>
              <w:sz w:val="24"/>
              <w:szCs w:val="24"/>
            </w:rPr>
            <w:instrText xml:space="preserve"> CITATION Ber24 \l 1044 </w:instrText>
          </w:r>
          <w:r w:rsidR="002559CA" w:rsidRPr="00452BD8">
            <w:rPr>
              <w:rFonts w:ascii="Aptos" w:hAnsi="Aptos"/>
              <w:sz w:val="24"/>
              <w:szCs w:val="24"/>
            </w:rPr>
            <w:fldChar w:fldCharType="separate"/>
          </w:r>
          <w:r w:rsidR="002559CA" w:rsidRPr="00452BD8">
            <w:rPr>
              <w:rFonts w:ascii="Aptos" w:hAnsi="Aptos"/>
              <w:noProof/>
              <w:sz w:val="24"/>
              <w:szCs w:val="24"/>
            </w:rPr>
            <w:t>(Bergersen &amp; Sjøberg, IN2000 - Software Engineering med prosektarbeid, 2024)</w:t>
          </w:r>
          <w:r w:rsidR="002559CA" w:rsidRPr="00452BD8">
            <w:rPr>
              <w:rFonts w:ascii="Aptos" w:hAnsi="Aptos"/>
              <w:sz w:val="24"/>
              <w:szCs w:val="24"/>
            </w:rPr>
            <w:fldChar w:fldCharType="end"/>
          </w:r>
        </w:sdtContent>
      </w:sdt>
      <w:r w:rsidR="003541E7" w:rsidRPr="00452BD8">
        <w:rPr>
          <w:rFonts w:ascii="Aptos" w:hAnsi="Aptos"/>
          <w:sz w:val="24"/>
          <w:szCs w:val="24"/>
        </w:rPr>
        <w:t>.</w:t>
      </w:r>
    </w:p>
    <w:p w14:paraId="1655491A" w14:textId="26A7439A" w:rsidR="00D80361" w:rsidRPr="00452BD8" w:rsidRDefault="00A2388C" w:rsidP="00A2388C">
      <w:pPr>
        <w:spacing w:line="360" w:lineRule="auto"/>
        <w:rPr>
          <w:rFonts w:ascii="Aptos" w:hAnsi="Aptos"/>
          <w:sz w:val="24"/>
          <w:szCs w:val="24"/>
        </w:rPr>
      </w:pPr>
      <w:r w:rsidRPr="00452BD8">
        <w:rPr>
          <w:rFonts w:ascii="Aptos" w:hAnsi="Aptos"/>
          <w:sz w:val="24"/>
          <w:szCs w:val="24"/>
        </w:rPr>
        <w:t xml:space="preserve">Intervjusubjektene opplevde ikke å få meningsløse tilbakemeldinger og de svarte at det tar kort tid å «kjenne gangen» i systemet og logikken. </w:t>
      </w:r>
      <w:r w:rsidR="00D80361" w:rsidRPr="00452BD8">
        <w:rPr>
          <w:rFonts w:ascii="Aptos" w:hAnsi="Aptos"/>
          <w:sz w:val="24"/>
          <w:szCs w:val="24"/>
        </w:rPr>
        <w:t xml:space="preserve">Samtlige ga 5 av 5 på det de definerte som brukskvalitet, noe vi tok som et godt tegn på arbeidet vi har lagt ned. </w:t>
      </w:r>
    </w:p>
    <w:p w14:paraId="05AEF447" w14:textId="70BC7FC5" w:rsidR="00A2388C" w:rsidRPr="00452BD8" w:rsidRDefault="00A2388C" w:rsidP="00A2388C">
      <w:pPr>
        <w:spacing w:line="360" w:lineRule="auto"/>
        <w:rPr>
          <w:rFonts w:ascii="Aptos" w:hAnsi="Aptos"/>
          <w:sz w:val="24"/>
          <w:szCs w:val="24"/>
        </w:rPr>
      </w:pPr>
      <w:r w:rsidRPr="00452BD8">
        <w:rPr>
          <w:rFonts w:ascii="Aptos" w:hAnsi="Aptos"/>
          <w:sz w:val="24"/>
          <w:szCs w:val="24"/>
        </w:rPr>
        <w:t xml:space="preserve">Vi observerte imidlertid at samtlige av intervjusubjektene, med unntak av to, valgte å benytte seg av søkefunksjonen på hjemskjermen konsekvent gjennom oppgaveløsningen, i stedet for å utforske kartet og finne værinformasjon interaktivt. Kanskje den interaktive «klikk-metoden» ikke var intuitiv? Intervjusubjektene som ikke brukte kartet interaktivt, majoriteten, ga direkte tilbakemelding på at denne typen bruk burde vært </w:t>
      </w:r>
      <w:r w:rsidRPr="00452BD8">
        <w:rPr>
          <w:rFonts w:ascii="Aptos" w:hAnsi="Aptos"/>
          <w:i/>
          <w:sz w:val="24"/>
          <w:szCs w:val="24"/>
        </w:rPr>
        <w:t xml:space="preserve">fremhevet </w:t>
      </w:r>
      <w:r w:rsidRPr="00452BD8">
        <w:rPr>
          <w:rFonts w:ascii="Aptos" w:hAnsi="Aptos"/>
          <w:sz w:val="24"/>
          <w:szCs w:val="24"/>
        </w:rPr>
        <w:t>på hjemskjermen</w:t>
      </w:r>
      <w:r w:rsidR="00B01EA0" w:rsidRPr="00452BD8">
        <w:rPr>
          <w:rFonts w:ascii="Aptos" w:hAnsi="Aptos"/>
          <w:sz w:val="24"/>
          <w:szCs w:val="24"/>
        </w:rPr>
        <w:t>,</w:t>
      </w:r>
      <w:r w:rsidRPr="00452BD8">
        <w:rPr>
          <w:rFonts w:ascii="Aptos" w:hAnsi="Aptos"/>
          <w:sz w:val="24"/>
          <w:szCs w:val="24"/>
        </w:rPr>
        <w:t xml:space="preserve"> eller at brukeren blir kjent med denne </w:t>
      </w:r>
      <w:r w:rsidR="00725054" w:rsidRPr="00452BD8">
        <w:rPr>
          <w:rFonts w:ascii="Aptos" w:hAnsi="Aptos"/>
          <w:sz w:val="24"/>
          <w:szCs w:val="24"/>
        </w:rPr>
        <w:t xml:space="preserve">funksjonaliteten </w:t>
      </w:r>
      <w:r w:rsidRPr="00452BD8">
        <w:rPr>
          <w:rFonts w:ascii="Aptos" w:hAnsi="Aptos"/>
          <w:sz w:val="24"/>
          <w:szCs w:val="24"/>
        </w:rPr>
        <w:t xml:space="preserve">gjennom en introduksjonsskjerm når man bruker applikasjonen for første gang. </w:t>
      </w:r>
    </w:p>
    <w:p w14:paraId="36721B22" w14:textId="663688E6" w:rsidR="00FA0051" w:rsidRPr="00452BD8" w:rsidRDefault="00A2388C" w:rsidP="00FD4B5B">
      <w:pPr>
        <w:spacing w:line="360" w:lineRule="auto"/>
        <w:rPr>
          <w:rFonts w:ascii="Aptos" w:hAnsi="Aptos"/>
          <w:sz w:val="24"/>
          <w:szCs w:val="24"/>
        </w:rPr>
      </w:pPr>
      <w:r w:rsidRPr="00452BD8">
        <w:rPr>
          <w:rFonts w:ascii="Aptos" w:hAnsi="Aptos"/>
          <w:sz w:val="24"/>
          <w:szCs w:val="24"/>
        </w:rPr>
        <w:t xml:space="preserve">Sistnevnte løsning gikk direkte imot det ikke-funksjonelle kravet om brukskvalitet, et krav vi hadde satt til oss selv og systemet for at det skulle være intuitivt som mulig. Intervjusubjektene responderte positivt på at det hadde holdt med en tekstlig beskrivelse av «klikk»-metoden, noe vi implementerte mot en av de siste sprintene i prosjektet. </w:t>
      </w:r>
    </w:p>
    <w:p w14:paraId="5C88060D" w14:textId="4D987B97" w:rsidR="00A2388C" w:rsidRPr="00452BD8" w:rsidRDefault="00A2388C" w:rsidP="00A2388C">
      <w:pPr>
        <w:spacing w:line="360" w:lineRule="auto"/>
        <w:rPr>
          <w:rFonts w:ascii="Aptos" w:hAnsi="Aptos"/>
          <w:b/>
          <w:sz w:val="24"/>
          <w:szCs w:val="24"/>
        </w:rPr>
      </w:pPr>
      <w:r w:rsidRPr="00452BD8">
        <w:rPr>
          <w:rFonts w:ascii="Aptos" w:hAnsi="Aptos"/>
          <w:b/>
          <w:sz w:val="24"/>
          <w:szCs w:val="24"/>
        </w:rPr>
        <w:t>3.</w:t>
      </w:r>
      <w:r w:rsidR="008F609D" w:rsidRPr="00452BD8">
        <w:rPr>
          <w:rFonts w:ascii="Aptos" w:hAnsi="Aptos"/>
          <w:b/>
          <w:sz w:val="24"/>
          <w:szCs w:val="24"/>
        </w:rPr>
        <w:t>3</w:t>
      </w:r>
      <w:r w:rsidRPr="00452BD8">
        <w:rPr>
          <w:rFonts w:ascii="Aptos" w:hAnsi="Aptos"/>
          <w:b/>
          <w:sz w:val="24"/>
          <w:szCs w:val="24"/>
        </w:rPr>
        <w:t>.3 Pålitelighet</w:t>
      </w:r>
    </w:p>
    <w:p w14:paraId="659AF6FE" w14:textId="1C5975A0" w:rsidR="003128CE" w:rsidRPr="00452BD8" w:rsidRDefault="0092304E" w:rsidP="00601A51">
      <w:pPr>
        <w:spacing w:line="360" w:lineRule="auto"/>
        <w:rPr>
          <w:rFonts w:ascii="Aptos" w:hAnsi="Aptos"/>
          <w:sz w:val="24"/>
          <w:szCs w:val="24"/>
        </w:rPr>
      </w:pPr>
      <w:r w:rsidRPr="00452BD8">
        <w:rPr>
          <w:rFonts w:ascii="Aptos" w:hAnsi="Aptos"/>
          <w:sz w:val="24"/>
          <w:szCs w:val="24"/>
        </w:rPr>
        <w:t>«</w:t>
      </w:r>
      <w:r w:rsidR="002718DC" w:rsidRPr="00452BD8">
        <w:rPr>
          <w:rFonts w:ascii="Aptos" w:hAnsi="Aptos"/>
          <w:sz w:val="24"/>
          <w:szCs w:val="24"/>
        </w:rPr>
        <w:t>Pålitelighet</w:t>
      </w:r>
      <w:r w:rsidRPr="00452BD8">
        <w:rPr>
          <w:rFonts w:ascii="Aptos" w:hAnsi="Aptos"/>
          <w:sz w:val="24"/>
          <w:szCs w:val="24"/>
        </w:rPr>
        <w:t xml:space="preserve">» </w:t>
      </w:r>
      <w:r w:rsidR="002718DC" w:rsidRPr="00452BD8">
        <w:rPr>
          <w:rFonts w:ascii="Aptos" w:hAnsi="Aptos"/>
          <w:sz w:val="24"/>
          <w:szCs w:val="24"/>
        </w:rPr>
        <w:t>beskriver ISO25010-egenskapen «</w:t>
      </w:r>
      <w:r w:rsidR="00711FD4" w:rsidRPr="00452BD8">
        <w:rPr>
          <w:rFonts w:ascii="Aptos" w:hAnsi="Aptos"/>
          <w:sz w:val="24"/>
          <w:szCs w:val="24"/>
        </w:rPr>
        <w:t>reliability</w:t>
      </w:r>
      <w:r w:rsidR="002718DC" w:rsidRPr="00452BD8">
        <w:rPr>
          <w:rFonts w:ascii="Aptos" w:hAnsi="Aptos"/>
          <w:sz w:val="24"/>
          <w:szCs w:val="24"/>
        </w:rPr>
        <w:t>»</w:t>
      </w:r>
      <w:r w:rsidR="003541E7" w:rsidRPr="00452BD8">
        <w:rPr>
          <w:rFonts w:ascii="Aptos" w:hAnsi="Aptos"/>
          <w:sz w:val="24"/>
          <w:szCs w:val="24"/>
        </w:rPr>
        <w:t xml:space="preserve">, </w:t>
      </w:r>
      <w:r w:rsidR="003B7991" w:rsidRPr="00452BD8">
        <w:rPr>
          <w:rFonts w:ascii="Aptos" w:hAnsi="Aptos"/>
          <w:sz w:val="24"/>
          <w:szCs w:val="24"/>
        </w:rPr>
        <w:t xml:space="preserve">en egenskap som beskriver om SailSafe utfører </w:t>
      </w:r>
      <w:r w:rsidR="0077202A" w:rsidRPr="00452BD8">
        <w:rPr>
          <w:rFonts w:ascii="Aptos" w:hAnsi="Aptos"/>
          <w:sz w:val="24"/>
          <w:szCs w:val="24"/>
        </w:rPr>
        <w:t xml:space="preserve">de forventede </w:t>
      </w:r>
      <w:r w:rsidR="003B7991" w:rsidRPr="00452BD8">
        <w:rPr>
          <w:rFonts w:ascii="Aptos" w:hAnsi="Aptos"/>
          <w:sz w:val="24"/>
          <w:szCs w:val="24"/>
        </w:rPr>
        <w:t xml:space="preserve">funksjonene sine </w:t>
      </w:r>
      <w:r w:rsidR="0077202A" w:rsidRPr="00452BD8">
        <w:rPr>
          <w:rFonts w:ascii="Aptos" w:hAnsi="Aptos"/>
          <w:sz w:val="24"/>
          <w:szCs w:val="24"/>
        </w:rPr>
        <w:t xml:space="preserve">over en gitt tidsperiode </w:t>
      </w:r>
      <w:sdt>
        <w:sdtPr>
          <w:rPr>
            <w:rFonts w:ascii="Aptos" w:hAnsi="Aptos"/>
            <w:sz w:val="24"/>
            <w:szCs w:val="24"/>
          </w:rPr>
          <w:id w:val="933934207"/>
          <w:citation/>
        </w:sdtPr>
        <w:sdtEndPr/>
        <w:sdtContent>
          <w:r w:rsidR="005D2DCD" w:rsidRPr="00452BD8">
            <w:rPr>
              <w:rFonts w:ascii="Aptos" w:hAnsi="Aptos"/>
              <w:sz w:val="24"/>
              <w:szCs w:val="24"/>
            </w:rPr>
            <w:fldChar w:fldCharType="begin"/>
          </w:r>
          <w:r w:rsidR="005D2DCD" w:rsidRPr="00452BD8">
            <w:rPr>
              <w:rFonts w:ascii="Aptos" w:hAnsi="Aptos"/>
              <w:sz w:val="24"/>
              <w:szCs w:val="24"/>
            </w:rPr>
            <w:instrText xml:space="preserve"> CITATION Bas21 \l 1044 </w:instrText>
          </w:r>
          <w:r w:rsidR="005D2DCD" w:rsidRPr="00452BD8">
            <w:rPr>
              <w:rFonts w:ascii="Aptos" w:hAnsi="Aptos"/>
              <w:sz w:val="24"/>
              <w:szCs w:val="24"/>
            </w:rPr>
            <w:fldChar w:fldCharType="separate"/>
          </w:r>
          <w:r w:rsidR="000D15FD" w:rsidRPr="00452BD8">
            <w:rPr>
              <w:rFonts w:ascii="Aptos" w:hAnsi="Aptos"/>
              <w:sz w:val="24"/>
              <w:szCs w:val="24"/>
            </w:rPr>
            <w:t>(Bass, Clements, &amp; Kazman, 2021)</w:t>
          </w:r>
          <w:r w:rsidR="005D2DCD" w:rsidRPr="00452BD8">
            <w:rPr>
              <w:rFonts w:ascii="Aptos" w:hAnsi="Aptos"/>
              <w:sz w:val="24"/>
              <w:szCs w:val="24"/>
            </w:rPr>
            <w:fldChar w:fldCharType="end"/>
          </w:r>
        </w:sdtContent>
      </w:sdt>
      <w:r w:rsidR="00800D1A" w:rsidRPr="00452BD8">
        <w:rPr>
          <w:rFonts w:ascii="Aptos" w:hAnsi="Aptos"/>
          <w:sz w:val="24"/>
          <w:szCs w:val="24"/>
        </w:rPr>
        <w:t xml:space="preserve"> </w:t>
      </w:r>
      <w:sdt>
        <w:sdtPr>
          <w:rPr>
            <w:rFonts w:ascii="Aptos" w:hAnsi="Aptos"/>
            <w:sz w:val="24"/>
            <w:szCs w:val="24"/>
          </w:rPr>
          <w:id w:val="-1211342982"/>
          <w:citation/>
        </w:sdtPr>
        <w:sdtEndPr/>
        <w:sdtContent>
          <w:r w:rsidR="00800D1A" w:rsidRPr="00452BD8">
            <w:rPr>
              <w:rFonts w:ascii="Aptos" w:hAnsi="Aptos"/>
              <w:sz w:val="24"/>
              <w:szCs w:val="24"/>
            </w:rPr>
            <w:fldChar w:fldCharType="begin"/>
          </w:r>
          <w:r w:rsidR="00800D1A" w:rsidRPr="00452BD8">
            <w:rPr>
              <w:rFonts w:ascii="Aptos" w:hAnsi="Aptos"/>
              <w:sz w:val="24"/>
              <w:szCs w:val="24"/>
            </w:rPr>
            <w:instrText xml:space="preserve"> CITATION Ber24 \l 1044 </w:instrText>
          </w:r>
          <w:r w:rsidR="00800D1A" w:rsidRPr="00452BD8">
            <w:rPr>
              <w:rFonts w:ascii="Aptos" w:hAnsi="Aptos"/>
              <w:sz w:val="24"/>
              <w:szCs w:val="24"/>
            </w:rPr>
            <w:fldChar w:fldCharType="separate"/>
          </w:r>
          <w:r w:rsidR="00800D1A" w:rsidRPr="00452BD8">
            <w:rPr>
              <w:rFonts w:ascii="Aptos" w:hAnsi="Aptos"/>
              <w:noProof/>
              <w:sz w:val="24"/>
              <w:szCs w:val="24"/>
            </w:rPr>
            <w:t>(Bergersen &amp; Sjøberg, IN2000 - Software Engineering med prosektarbeid, 2024)</w:t>
          </w:r>
          <w:r w:rsidR="00800D1A" w:rsidRPr="00452BD8">
            <w:rPr>
              <w:rFonts w:ascii="Aptos" w:hAnsi="Aptos"/>
              <w:sz w:val="24"/>
              <w:szCs w:val="24"/>
            </w:rPr>
            <w:fldChar w:fldCharType="end"/>
          </w:r>
        </w:sdtContent>
      </w:sdt>
      <w:r w:rsidR="0077202A" w:rsidRPr="00452BD8">
        <w:rPr>
          <w:rFonts w:ascii="Aptos" w:hAnsi="Aptos"/>
          <w:sz w:val="24"/>
          <w:szCs w:val="24"/>
        </w:rPr>
        <w:t>.</w:t>
      </w:r>
    </w:p>
    <w:p w14:paraId="3A22C7F8" w14:textId="129483CA" w:rsidR="00FA0051" w:rsidRPr="00452BD8" w:rsidRDefault="00A2388C" w:rsidP="00227BAE">
      <w:pPr>
        <w:spacing w:line="360" w:lineRule="auto"/>
        <w:rPr>
          <w:rFonts w:ascii="Aptos" w:hAnsi="Aptos"/>
          <w:sz w:val="24"/>
          <w:szCs w:val="24"/>
        </w:rPr>
      </w:pPr>
      <w:r w:rsidRPr="00452BD8">
        <w:rPr>
          <w:rFonts w:ascii="Aptos" w:hAnsi="Aptos"/>
          <w:sz w:val="24"/>
          <w:szCs w:val="24"/>
        </w:rPr>
        <w:t>Vi definerte som et ikke-funksjonelt krav at brukeren skal få informasjon etter trykk eller søk på under to sekunder</w:t>
      </w:r>
      <w:r w:rsidR="00E20389" w:rsidRPr="00452BD8">
        <w:rPr>
          <w:rFonts w:ascii="Aptos" w:hAnsi="Aptos"/>
          <w:sz w:val="24"/>
          <w:szCs w:val="24"/>
        </w:rPr>
        <w:t>. Dette kravet er målbart, og vi</w:t>
      </w:r>
      <w:r w:rsidR="00033098" w:rsidRPr="00452BD8">
        <w:rPr>
          <w:rFonts w:ascii="Aptos" w:hAnsi="Aptos"/>
          <w:sz w:val="24"/>
          <w:szCs w:val="24"/>
        </w:rPr>
        <w:t xml:space="preserve"> observerte aldri </w:t>
      </w:r>
      <w:r w:rsidR="00601A51" w:rsidRPr="00452BD8">
        <w:rPr>
          <w:rFonts w:ascii="Aptos" w:hAnsi="Aptos"/>
          <w:sz w:val="24"/>
          <w:szCs w:val="24"/>
        </w:rPr>
        <w:t xml:space="preserve">et brudd på det </w:t>
      </w:r>
      <w:r w:rsidR="003128CE" w:rsidRPr="00452BD8">
        <w:rPr>
          <w:rFonts w:ascii="Aptos" w:hAnsi="Aptos"/>
          <w:sz w:val="24"/>
          <w:szCs w:val="24"/>
        </w:rPr>
        <w:t>ikke-</w:t>
      </w:r>
      <w:r w:rsidR="00601A51" w:rsidRPr="00452BD8">
        <w:rPr>
          <w:rFonts w:ascii="Aptos" w:hAnsi="Aptos"/>
          <w:sz w:val="24"/>
          <w:szCs w:val="24"/>
        </w:rPr>
        <w:t>funksjonelle kravet</w:t>
      </w:r>
      <w:r w:rsidR="003128CE" w:rsidRPr="00452BD8">
        <w:rPr>
          <w:rFonts w:ascii="Aptos" w:hAnsi="Aptos"/>
          <w:sz w:val="24"/>
          <w:szCs w:val="24"/>
        </w:rPr>
        <w:t xml:space="preserve"> under intervjuene. Dataene bl</w:t>
      </w:r>
      <w:r w:rsidR="00FF21E6" w:rsidRPr="00452BD8">
        <w:rPr>
          <w:rFonts w:ascii="Aptos" w:hAnsi="Aptos"/>
          <w:sz w:val="24"/>
          <w:szCs w:val="24"/>
        </w:rPr>
        <w:t>e</w:t>
      </w:r>
      <w:r w:rsidR="003128CE" w:rsidRPr="00452BD8">
        <w:rPr>
          <w:rFonts w:ascii="Aptos" w:hAnsi="Aptos"/>
          <w:sz w:val="24"/>
          <w:szCs w:val="24"/>
        </w:rPr>
        <w:t xml:space="preserve"> hentet på en effektiv måte og API-ene fungerte som normalt</w:t>
      </w:r>
      <w:r w:rsidR="00FF21E6" w:rsidRPr="00452BD8">
        <w:rPr>
          <w:rFonts w:ascii="Aptos" w:hAnsi="Aptos"/>
          <w:sz w:val="24"/>
          <w:szCs w:val="24"/>
        </w:rPr>
        <w:t xml:space="preserve"> under intervjuene</w:t>
      </w:r>
      <w:r w:rsidR="008C11D7" w:rsidRPr="00452BD8">
        <w:rPr>
          <w:rFonts w:ascii="Aptos" w:hAnsi="Aptos"/>
          <w:sz w:val="24"/>
          <w:szCs w:val="24"/>
        </w:rPr>
        <w:t>.</w:t>
      </w:r>
      <w:r w:rsidR="00FF21E6" w:rsidRPr="00452BD8">
        <w:rPr>
          <w:rFonts w:ascii="Aptos" w:hAnsi="Aptos"/>
          <w:sz w:val="24"/>
          <w:szCs w:val="24"/>
        </w:rPr>
        <w:t xml:space="preserve"> </w:t>
      </w:r>
      <w:r w:rsidR="0053694C" w:rsidRPr="00452BD8">
        <w:rPr>
          <w:rFonts w:ascii="Aptos" w:hAnsi="Aptos"/>
          <w:sz w:val="24"/>
          <w:szCs w:val="24"/>
        </w:rPr>
        <w:t xml:space="preserve">Imidlertid har vi til tider observert tregheter med proxyen, noe som kan påvirke brukeropplevelsen. Dette aspektet vil </w:t>
      </w:r>
      <w:r w:rsidR="0053694C" w:rsidRPr="00452BD8">
        <w:rPr>
          <w:rFonts w:ascii="Aptos" w:hAnsi="Aptos"/>
          <w:sz w:val="24"/>
          <w:szCs w:val="24"/>
        </w:rPr>
        <w:lastRenderedPageBreak/>
        <w:t>kreve videre overvåking og mulige tiltak for å sikre konstant pålitelighet.</w:t>
      </w:r>
      <w:r w:rsidR="003128CE" w:rsidRPr="00452BD8">
        <w:rPr>
          <w:rFonts w:ascii="Aptos" w:hAnsi="Aptos"/>
          <w:sz w:val="24"/>
          <w:szCs w:val="24"/>
        </w:rPr>
        <w:t xml:space="preserve"> </w:t>
      </w:r>
      <w:r w:rsidR="002C2808" w:rsidRPr="00452BD8">
        <w:rPr>
          <w:rFonts w:ascii="Aptos" w:hAnsi="Aptos"/>
          <w:sz w:val="24"/>
          <w:szCs w:val="24"/>
        </w:rPr>
        <w:t xml:space="preserve">I de fleste tilfeller har </w:t>
      </w:r>
      <w:r w:rsidR="005E7590" w:rsidRPr="00452BD8">
        <w:rPr>
          <w:rFonts w:ascii="Aptos" w:hAnsi="Aptos"/>
          <w:sz w:val="24"/>
          <w:szCs w:val="24"/>
        </w:rPr>
        <w:t>proxyen</w:t>
      </w:r>
      <w:r w:rsidR="002C2808" w:rsidRPr="00452BD8">
        <w:rPr>
          <w:rFonts w:ascii="Aptos" w:hAnsi="Aptos"/>
          <w:sz w:val="24"/>
          <w:szCs w:val="24"/>
        </w:rPr>
        <w:t xml:space="preserve"> </w:t>
      </w:r>
      <w:r w:rsidR="00776468" w:rsidRPr="00452BD8">
        <w:rPr>
          <w:rFonts w:ascii="Aptos" w:hAnsi="Aptos"/>
          <w:sz w:val="24"/>
          <w:szCs w:val="24"/>
        </w:rPr>
        <w:t>operert som antatt</w:t>
      </w:r>
      <w:r w:rsidR="00151C13" w:rsidRPr="00452BD8">
        <w:rPr>
          <w:rFonts w:ascii="Aptos" w:hAnsi="Aptos"/>
          <w:sz w:val="24"/>
          <w:szCs w:val="24"/>
        </w:rPr>
        <w:t>.</w:t>
      </w:r>
    </w:p>
    <w:p w14:paraId="022E2872" w14:textId="77777777" w:rsidR="00FD4B5B" w:rsidRPr="00452BD8" w:rsidRDefault="00FD4B5B" w:rsidP="00800D1A">
      <w:pPr>
        <w:spacing w:line="240" w:lineRule="auto"/>
        <w:rPr>
          <w:rFonts w:ascii="Aptos" w:hAnsi="Aptos"/>
          <w:sz w:val="24"/>
          <w:szCs w:val="24"/>
        </w:rPr>
      </w:pPr>
    </w:p>
    <w:p w14:paraId="4DE5D85A" w14:textId="4CABFD21" w:rsidR="003128CE" w:rsidRPr="00452BD8" w:rsidRDefault="008F609D" w:rsidP="00DF40F4">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3.4 Universell utforming</w:t>
      </w:r>
    </w:p>
    <w:p w14:paraId="62F59B5F" w14:textId="71AF0E91" w:rsidR="002B0F19" w:rsidRPr="00452BD8" w:rsidRDefault="00C72E7B" w:rsidP="00DF40F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SailSafe-appen er designet med universell utforming i tankene, og oppfyller flere sentrale WCAG-krav som sikrer at applikasjonen er tilgjengelig og brukervennlig for alle, inkludert personer med ulike funksjonsnedsettelser. </w:t>
      </w:r>
      <w:r w:rsidR="002B0F19" w:rsidRPr="00452BD8">
        <w:rPr>
          <w:rFonts w:ascii="Aptos" w:eastAsia="Times New Roman" w:hAnsi="Aptos" w:cs="Times New Roman"/>
          <w:color w:val="000000" w:themeColor="text1"/>
          <w:sz w:val="24"/>
          <w:szCs w:val="24"/>
        </w:rPr>
        <w:t>Ved å følge disse WCAG-kravene, sikrer SailSafe at seilere og andre brukere som stoler på appen for sikker navigering og værinformasjon, kan bruke den uavhengig av deres fysiske eller kognitive evner</w:t>
      </w:r>
      <w:r w:rsidR="009C4DB8"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1594239878"/>
          <w:citation/>
        </w:sdtPr>
        <w:sdtEndPr/>
        <w:sdtContent>
          <w:r w:rsidR="0079523F" w:rsidRPr="00452BD8">
            <w:rPr>
              <w:rFonts w:ascii="Aptos" w:eastAsia="Times New Roman" w:hAnsi="Aptos" w:cs="Times New Roman"/>
              <w:color w:val="000000" w:themeColor="text1"/>
              <w:sz w:val="24"/>
              <w:szCs w:val="24"/>
            </w:rPr>
            <w:fldChar w:fldCharType="begin"/>
          </w:r>
          <w:r w:rsidR="0079523F" w:rsidRPr="00452BD8">
            <w:rPr>
              <w:rFonts w:ascii="Aptos" w:eastAsia="Times New Roman" w:hAnsi="Aptos" w:cs="Times New Roman"/>
              <w:color w:val="000000" w:themeColor="text1"/>
              <w:sz w:val="24"/>
              <w:szCs w:val="24"/>
            </w:rPr>
            <w:instrText xml:space="preserve"> CITATION Til \l 1044 </w:instrText>
          </w:r>
          <w:r w:rsidR="0079523F" w:rsidRPr="00452BD8">
            <w:rPr>
              <w:rFonts w:ascii="Aptos" w:eastAsia="Times New Roman" w:hAnsi="Aptos" w:cs="Times New Roman"/>
              <w:color w:val="000000" w:themeColor="text1"/>
              <w:sz w:val="24"/>
              <w:szCs w:val="24"/>
            </w:rPr>
            <w:fldChar w:fldCharType="separate"/>
          </w:r>
          <w:r w:rsidR="000D15FD" w:rsidRPr="00452BD8">
            <w:rPr>
              <w:rFonts w:ascii="Aptos" w:eastAsia="Times New Roman" w:hAnsi="Aptos" w:cs="Times New Roman"/>
              <w:color w:val="000000" w:themeColor="text1"/>
              <w:sz w:val="24"/>
              <w:szCs w:val="24"/>
            </w:rPr>
            <w:t>(Tilsynet for universell utforming, u.d.)</w:t>
          </w:r>
          <w:r w:rsidR="0079523F" w:rsidRPr="00452BD8">
            <w:rPr>
              <w:rFonts w:ascii="Aptos" w:eastAsia="Times New Roman" w:hAnsi="Aptos" w:cs="Times New Roman"/>
              <w:color w:val="000000" w:themeColor="text1"/>
              <w:sz w:val="24"/>
              <w:szCs w:val="24"/>
            </w:rPr>
            <w:fldChar w:fldCharType="end"/>
          </w:r>
        </w:sdtContent>
      </w:sdt>
      <w:r w:rsidR="009C4DB8" w:rsidRPr="00452BD8">
        <w:rPr>
          <w:rFonts w:ascii="Aptos" w:eastAsia="Times New Roman" w:hAnsi="Aptos" w:cs="Times New Roman"/>
          <w:color w:val="000000" w:themeColor="text1"/>
          <w:sz w:val="24"/>
          <w:szCs w:val="24"/>
        </w:rPr>
        <w:t>.</w:t>
      </w:r>
      <w:r w:rsidR="00BF29E0" w:rsidRPr="00452BD8">
        <w:rPr>
          <w:rFonts w:ascii="Aptos" w:eastAsia="Times New Roman" w:hAnsi="Aptos" w:cs="Times New Roman"/>
          <w:color w:val="000000" w:themeColor="text1"/>
          <w:sz w:val="24"/>
          <w:szCs w:val="24"/>
        </w:rPr>
        <w:t xml:space="preserve"> </w:t>
      </w:r>
    </w:p>
    <w:p w14:paraId="5E09F752" w14:textId="4B250A51" w:rsidR="00C72E7B" w:rsidRPr="00452BD8" w:rsidRDefault="00C72E7B" w:rsidP="00DF40F4">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Her er noen av WCAG-kravene SailSafe oppfyller:</w:t>
      </w:r>
    </w:p>
    <w:p w14:paraId="74EFF9CB" w14:textId="46122102" w:rsidR="006A6620" w:rsidRPr="00452BD8" w:rsidRDefault="00DB6B2B" w:rsidP="006A6620">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2.1.1 </w:t>
      </w:r>
      <w:r w:rsidR="006A6620" w:rsidRPr="00452BD8">
        <w:rPr>
          <w:rFonts w:ascii="Aptos" w:eastAsia="Times New Roman" w:hAnsi="Aptos" w:cs="Times New Roman"/>
          <w:b/>
          <w:color w:val="000000" w:themeColor="text1"/>
          <w:sz w:val="24"/>
          <w:szCs w:val="24"/>
        </w:rPr>
        <w:t>Tastatur (Nivå A)</w:t>
      </w:r>
    </w:p>
    <w:p w14:paraId="2955444A" w14:textId="16A216BF" w:rsidR="003B3112" w:rsidRPr="00452BD8" w:rsidRDefault="006A6620" w:rsidP="006A6620">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Alle funksjoner i SailSafe-appen kan betjenes med tastatur alene. Dette kravet garanterer at brukere som ikke kan eller foretrekker å ikke bruke en berøringsskjerm, fortsatt kan bruke appen effektivt</w:t>
      </w:r>
      <w:r w:rsidR="00BF29E0" w:rsidRPr="00452BD8">
        <w:rPr>
          <w:rFonts w:ascii="Aptos" w:eastAsia="Times New Roman" w:hAnsi="Aptos" w:cs="Times New Roman"/>
          <w:color w:val="000000" w:themeColor="text1"/>
          <w:sz w:val="24"/>
          <w:szCs w:val="24"/>
        </w:rPr>
        <w:t xml:space="preserve">. </w:t>
      </w:r>
    </w:p>
    <w:p w14:paraId="6401B63E" w14:textId="04B7DC3F" w:rsidR="0007193A" w:rsidRPr="00452BD8" w:rsidRDefault="00415A3E" w:rsidP="0007193A">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2.2.1 </w:t>
      </w:r>
      <w:r w:rsidR="0007193A" w:rsidRPr="00452BD8">
        <w:rPr>
          <w:rFonts w:ascii="Aptos" w:eastAsia="Times New Roman" w:hAnsi="Aptos" w:cs="Times New Roman"/>
          <w:b/>
          <w:color w:val="000000" w:themeColor="text1"/>
          <w:sz w:val="24"/>
          <w:szCs w:val="24"/>
        </w:rPr>
        <w:t>Ingen tastaturfelle (Nivå A)</w:t>
      </w:r>
    </w:p>
    <w:p w14:paraId="5F694179" w14:textId="05A946D8" w:rsidR="0007193A" w:rsidRPr="00452BD8" w:rsidRDefault="0007193A" w:rsidP="00B006B2">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SailSafe sørger for at brukere ikke blir fanget i en del av appen når de navigerer ved bruk av tastatur. Brukerne kan navigere ut av alle interaktive elementer uten å måtte benytte mus eller andre pekerenheter.</w:t>
      </w:r>
    </w:p>
    <w:p w14:paraId="29020B57" w14:textId="69968D71" w:rsidR="00B006B2" w:rsidRPr="00452BD8" w:rsidRDefault="00B15F85" w:rsidP="00B006B2">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2.4.1 </w:t>
      </w:r>
      <w:r w:rsidR="00B006B2" w:rsidRPr="00452BD8">
        <w:rPr>
          <w:rFonts w:ascii="Aptos" w:eastAsia="Times New Roman" w:hAnsi="Aptos" w:cs="Times New Roman"/>
          <w:b/>
          <w:color w:val="000000" w:themeColor="text1"/>
          <w:sz w:val="24"/>
          <w:szCs w:val="24"/>
        </w:rPr>
        <w:t>Hoppe over blokker (Nivå A)</w:t>
      </w:r>
    </w:p>
    <w:p w14:paraId="1E5454AA" w14:textId="61117770" w:rsidR="00F468BD" w:rsidRPr="00452BD8" w:rsidRDefault="00B006B2" w:rsidP="00B006B2">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SailSafe tilbyr funksjoner som lar brukere hoppe over gjentagende innholdsblokker (som navigasjonslenker og sidebannere) og gå direkte til hovedinnholdet, noe som effektiviserer brukeropplevelsen for personer som bruker skjermlesere.</w:t>
      </w:r>
    </w:p>
    <w:p w14:paraId="15F12013" w14:textId="7C2EF57D" w:rsidR="003C29A5" w:rsidRPr="00452BD8" w:rsidRDefault="006D57DA" w:rsidP="003C29A5">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2.4.7 </w:t>
      </w:r>
      <w:r w:rsidR="003C29A5" w:rsidRPr="00452BD8">
        <w:rPr>
          <w:rFonts w:ascii="Aptos" w:eastAsia="Times New Roman" w:hAnsi="Aptos" w:cs="Times New Roman"/>
          <w:b/>
          <w:color w:val="000000" w:themeColor="text1"/>
          <w:sz w:val="24"/>
          <w:szCs w:val="24"/>
        </w:rPr>
        <w:t>Synlig fokus (Nivå AA)</w:t>
      </w:r>
    </w:p>
    <w:p w14:paraId="3DCA2C44" w14:textId="3849B75C" w:rsidR="00B006B2" w:rsidRPr="00452BD8" w:rsidRDefault="003C29A5" w:rsidP="003C29A5">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Appen sikrer at ethvert brukergrensesnittelement som kan få fokus, også har en tydelig synlig fokusindikator. Dette er særlig viktig for brukere som navigerer appen via tastatur</w:t>
      </w:r>
    </w:p>
    <w:p w14:paraId="6BBC24BF" w14:textId="3470369A" w:rsidR="004129F9" w:rsidRPr="00452BD8" w:rsidRDefault="00936D0C" w:rsidP="004129F9">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3.3.1 </w:t>
      </w:r>
      <w:r w:rsidR="004129F9" w:rsidRPr="00452BD8">
        <w:rPr>
          <w:rFonts w:ascii="Aptos" w:eastAsia="Times New Roman" w:hAnsi="Aptos" w:cs="Times New Roman"/>
          <w:b/>
          <w:color w:val="000000" w:themeColor="text1"/>
          <w:sz w:val="24"/>
          <w:szCs w:val="24"/>
        </w:rPr>
        <w:t>Språk på siden (Nivå A)</w:t>
      </w:r>
    </w:p>
    <w:p w14:paraId="2D636ED8" w14:textId="60452ABC" w:rsidR="00FD4B5B" w:rsidRDefault="004129F9" w:rsidP="001634CB">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lastRenderedPageBreak/>
        <w:t xml:space="preserve">Appen har et klart definert standardspråk for hver side. Dette hjelper skjermlesere og andre </w:t>
      </w:r>
      <w:r w:rsidR="002703EB" w:rsidRPr="00452BD8">
        <w:rPr>
          <w:rFonts w:ascii="Aptos" w:eastAsia="Times New Roman" w:hAnsi="Aptos" w:cs="Times New Roman"/>
          <w:color w:val="000000" w:themeColor="text1"/>
          <w:sz w:val="24"/>
          <w:szCs w:val="24"/>
        </w:rPr>
        <w:t>hjelpende teknologier</w:t>
      </w:r>
      <w:r w:rsidRPr="00452BD8">
        <w:rPr>
          <w:rFonts w:ascii="Aptos" w:eastAsia="Times New Roman" w:hAnsi="Aptos" w:cs="Times New Roman"/>
          <w:color w:val="000000" w:themeColor="text1"/>
          <w:sz w:val="24"/>
          <w:szCs w:val="24"/>
        </w:rPr>
        <w:t xml:space="preserve"> å fungere korrekt, og sikrer korrekt uttale og syntaks for teksten som blir lest opp.</w:t>
      </w:r>
    </w:p>
    <w:p w14:paraId="635E5E8E" w14:textId="77777777" w:rsidR="00AA09E6" w:rsidRPr="00452BD8" w:rsidRDefault="00AA09E6" w:rsidP="001634CB">
      <w:pPr>
        <w:spacing w:line="360" w:lineRule="auto"/>
        <w:ind w:right="-20"/>
        <w:rPr>
          <w:rFonts w:ascii="Aptos" w:eastAsia="Times New Roman" w:hAnsi="Aptos" w:cs="Times New Roman"/>
          <w:color w:val="000000" w:themeColor="text1"/>
          <w:sz w:val="24"/>
          <w:szCs w:val="24"/>
        </w:rPr>
      </w:pPr>
    </w:p>
    <w:p w14:paraId="1CC0B94A" w14:textId="72EA1D45" w:rsidR="009B63B9" w:rsidRPr="00452BD8" w:rsidRDefault="00A971C1" w:rsidP="00D21561">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3</w:t>
      </w:r>
      <w:r w:rsidR="00850286" w:rsidRPr="00452BD8">
        <w:rPr>
          <w:rFonts w:ascii="Aptos" w:eastAsia="Times New Roman" w:hAnsi="Aptos" w:cs="Times New Roman"/>
          <w:b/>
          <w:color w:val="000000" w:themeColor="text1"/>
          <w:sz w:val="24"/>
          <w:szCs w:val="24"/>
        </w:rPr>
        <w:t>.</w:t>
      </w:r>
      <w:r w:rsidR="003937AB" w:rsidRPr="00452BD8">
        <w:rPr>
          <w:rFonts w:ascii="Aptos" w:eastAsia="Times New Roman" w:hAnsi="Aptos" w:cs="Times New Roman"/>
          <w:b/>
          <w:color w:val="000000" w:themeColor="text1"/>
          <w:sz w:val="24"/>
          <w:szCs w:val="24"/>
        </w:rPr>
        <w:t>5</w:t>
      </w:r>
      <w:r w:rsidR="00D21561" w:rsidRPr="00452BD8">
        <w:rPr>
          <w:rFonts w:ascii="Aptos" w:eastAsia="Times New Roman" w:hAnsi="Aptos" w:cs="Times New Roman"/>
          <w:b/>
          <w:color w:val="000000" w:themeColor="text1"/>
          <w:sz w:val="24"/>
          <w:szCs w:val="24"/>
        </w:rPr>
        <w:t xml:space="preserve"> APIer og datafremstilling</w:t>
      </w:r>
    </w:p>
    <w:p w14:paraId="07EC55B9" w14:textId="3EA42658" w:rsidR="29CF1D4D" w:rsidRPr="00452BD8" w:rsidRDefault="008F7E1E" w:rsidP="0089340B">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Før vi begynte å velge ut APIene, gjennomførte vi en kort idemyldringsfase etterfulgt av en spørreundersøkelse </w:t>
      </w:r>
      <w:r w:rsidR="007F4166" w:rsidRPr="00452BD8">
        <w:rPr>
          <w:rFonts w:ascii="Aptos" w:eastAsia="Times New Roman" w:hAnsi="Aptos" w:cs="Times New Roman"/>
          <w:color w:val="000000" w:themeColor="text1"/>
          <w:sz w:val="24"/>
          <w:szCs w:val="24"/>
        </w:rPr>
        <w:t xml:space="preserve">rettet mot målgruppen vår. I undersøkelsen ba vi </w:t>
      </w:r>
      <w:r w:rsidR="0074367D" w:rsidRPr="00452BD8">
        <w:rPr>
          <w:rFonts w:ascii="Aptos" w:eastAsia="Times New Roman" w:hAnsi="Aptos" w:cs="Times New Roman"/>
          <w:color w:val="000000" w:themeColor="text1"/>
          <w:sz w:val="24"/>
          <w:szCs w:val="24"/>
        </w:rPr>
        <w:t xml:space="preserve">deltakerne oppgi </w:t>
      </w:r>
      <w:r w:rsidR="00A54B54" w:rsidRPr="00452BD8">
        <w:rPr>
          <w:rFonts w:ascii="Aptos" w:eastAsia="Times New Roman" w:hAnsi="Aptos" w:cs="Times New Roman"/>
          <w:color w:val="000000" w:themeColor="text1"/>
          <w:sz w:val="24"/>
          <w:szCs w:val="24"/>
        </w:rPr>
        <w:t xml:space="preserve">hvilke </w:t>
      </w:r>
      <w:r w:rsidR="0074367D" w:rsidRPr="00452BD8">
        <w:rPr>
          <w:rFonts w:ascii="Aptos" w:eastAsia="Times New Roman" w:hAnsi="Aptos" w:cs="Times New Roman"/>
          <w:color w:val="000000" w:themeColor="text1"/>
          <w:sz w:val="24"/>
          <w:szCs w:val="24"/>
        </w:rPr>
        <w:t>værdata de</w:t>
      </w:r>
      <w:r w:rsidR="001E0C72" w:rsidRPr="00452BD8">
        <w:rPr>
          <w:rFonts w:ascii="Aptos" w:eastAsia="Times New Roman" w:hAnsi="Aptos" w:cs="Times New Roman"/>
          <w:color w:val="000000" w:themeColor="text1"/>
          <w:sz w:val="24"/>
          <w:szCs w:val="24"/>
        </w:rPr>
        <w:t xml:space="preserve"> </w:t>
      </w:r>
      <w:r w:rsidR="001425AD" w:rsidRPr="00452BD8">
        <w:rPr>
          <w:rFonts w:ascii="Aptos" w:eastAsia="Times New Roman" w:hAnsi="Aptos" w:cs="Times New Roman"/>
          <w:color w:val="000000" w:themeColor="text1"/>
          <w:sz w:val="24"/>
          <w:szCs w:val="24"/>
        </w:rPr>
        <w:t xml:space="preserve">har størst behov for. </w:t>
      </w:r>
      <w:r w:rsidR="00794C79" w:rsidRPr="00452BD8">
        <w:rPr>
          <w:rFonts w:ascii="Aptos" w:eastAsia="Times New Roman" w:hAnsi="Aptos" w:cs="Times New Roman"/>
          <w:color w:val="000000" w:themeColor="text1"/>
          <w:sz w:val="24"/>
          <w:szCs w:val="24"/>
        </w:rPr>
        <w:t xml:space="preserve">De ønskelige dataene ble samlet og rangert basert på forekomst. </w:t>
      </w:r>
      <w:r w:rsidR="002B44DA" w:rsidRPr="00452BD8">
        <w:rPr>
          <w:rFonts w:ascii="Aptos" w:eastAsia="Times New Roman" w:hAnsi="Aptos" w:cs="Times New Roman"/>
          <w:color w:val="000000" w:themeColor="text1"/>
          <w:sz w:val="24"/>
          <w:szCs w:val="24"/>
        </w:rPr>
        <w:t>Rangeringen gjorde det enkelt å sammenligne med hva APIene fra case-siden tilbydde, og lot oss plukke ut det vi ønsket.</w:t>
      </w:r>
    </w:p>
    <w:p w14:paraId="502BC853" w14:textId="2FB7C21F" w:rsidR="00C12778" w:rsidRPr="00452BD8" w:rsidRDefault="00C12778" w:rsidP="00A8195A">
      <w:pPr>
        <w:shd w:val="clear" w:color="auto" w:fill="FFFFFF" w:themeFill="background1"/>
        <w:spacing w:after="0" w:line="360" w:lineRule="auto"/>
        <w:ind w:right="-20"/>
        <w:rPr>
          <w:rFonts w:ascii="Aptos" w:eastAsia="Aptos" w:hAnsi="Aptos" w:cs="Aptos"/>
          <w:sz w:val="24"/>
          <w:szCs w:val="24"/>
        </w:rPr>
      </w:pPr>
    </w:p>
    <w:p w14:paraId="2C49509E" w14:textId="01AEF384" w:rsidR="00FC78FD" w:rsidRPr="00452BD8" w:rsidRDefault="00C12778" w:rsidP="002B3E8E">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r w:rsidRPr="00452BD8">
        <w:rPr>
          <w:rFonts w:ascii="Aptos" w:eastAsia="Aptos" w:hAnsi="Aptos" w:cs="Aptos"/>
          <w:sz w:val="24"/>
          <w:szCs w:val="24"/>
        </w:rPr>
        <w:t>De utvalgte APIene fra Metrologisk Institutt</w:t>
      </w:r>
      <w:r w:rsidR="00690FDD" w:rsidRPr="00452BD8">
        <w:rPr>
          <w:rFonts w:ascii="Aptos" w:eastAsia="Aptos" w:hAnsi="Aptos" w:cs="Aptos"/>
          <w:sz w:val="24"/>
          <w:szCs w:val="24"/>
        </w:rPr>
        <w:t xml:space="preserve">, som vi bruker, krever koordinater for å vise værdataene for angitt lokasjon. </w:t>
      </w:r>
      <w:r w:rsidR="00BB5A06" w:rsidRPr="00452BD8">
        <w:rPr>
          <w:rFonts w:ascii="Aptos" w:eastAsia="Times New Roman" w:hAnsi="Aptos" w:cs="Times New Roman"/>
          <w:color w:val="000000" w:themeColor="text1"/>
          <w:sz w:val="24"/>
          <w:szCs w:val="24"/>
        </w:rPr>
        <w:t>APIene vi har valgt å bruke er følgende:</w:t>
      </w:r>
    </w:p>
    <w:p w14:paraId="780C021A" w14:textId="115565DA" w:rsidR="00D966EB" w:rsidRPr="00452BD8" w:rsidRDefault="00D966EB" w:rsidP="00D966EB">
      <w:pPr>
        <w:pStyle w:val="Listeavsnitt"/>
        <w:shd w:val="clear" w:color="auto" w:fill="FFFFFF" w:themeFill="background1"/>
        <w:spacing w:after="0" w:line="360" w:lineRule="auto"/>
        <w:ind w:left="-20" w:right="-20"/>
        <w:rPr>
          <w:rFonts w:ascii="Aptos" w:eastAsia="Aptos" w:hAnsi="Aptos" w:cs="Aptos"/>
          <w:sz w:val="24"/>
          <w:szCs w:val="24"/>
        </w:rPr>
      </w:pPr>
    </w:p>
    <w:p w14:paraId="72B38D55" w14:textId="78D59769" w:rsidR="00D21561" w:rsidRPr="00452BD8" w:rsidRDefault="00D21561" w:rsidP="00D21561">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proofErr w:type="spellStart"/>
      <w:r w:rsidRPr="00452BD8">
        <w:rPr>
          <w:rFonts w:ascii="Aptos" w:eastAsia="Times New Roman" w:hAnsi="Aptos" w:cs="Times New Roman"/>
          <w:b/>
          <w:color w:val="000000" w:themeColor="text1"/>
          <w:sz w:val="24"/>
          <w:szCs w:val="24"/>
        </w:rPr>
        <w:t>Locationforecast</w:t>
      </w:r>
      <w:proofErr w:type="spellEnd"/>
    </w:p>
    <w:p w14:paraId="141A915E" w14:textId="38EA4B5A" w:rsidR="00D21561" w:rsidRPr="00452BD8" w:rsidRDefault="0F992A6C" w:rsidP="00D21561">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Dette API-et </w:t>
      </w:r>
      <w:r w:rsidR="47E00F1B" w:rsidRPr="00452BD8">
        <w:rPr>
          <w:rFonts w:ascii="Aptos" w:eastAsia="Times New Roman" w:hAnsi="Aptos" w:cs="Times New Roman"/>
          <w:color w:val="000000" w:themeColor="text1"/>
          <w:sz w:val="24"/>
          <w:szCs w:val="24"/>
        </w:rPr>
        <w:t>gir alt av værdata som kan forekomme på land i form av en double-verdi. Den har varsel</w:t>
      </w:r>
      <w:r w:rsidR="00357D3C" w:rsidRPr="00452BD8">
        <w:rPr>
          <w:rFonts w:ascii="Aptos" w:eastAsia="Times New Roman" w:hAnsi="Aptos" w:cs="Times New Roman"/>
          <w:color w:val="000000" w:themeColor="text1"/>
          <w:sz w:val="24"/>
          <w:szCs w:val="24"/>
        </w:rPr>
        <w:t>,</w:t>
      </w:r>
      <w:r w:rsidR="47E00F1B" w:rsidRPr="00452BD8">
        <w:rPr>
          <w:rFonts w:ascii="Aptos" w:eastAsia="Times New Roman" w:hAnsi="Aptos" w:cs="Times New Roman"/>
          <w:color w:val="000000" w:themeColor="text1"/>
          <w:sz w:val="24"/>
          <w:szCs w:val="24"/>
        </w:rPr>
        <w:t xml:space="preserve"> time for time i ca. 54 timer, før den bytter over til </w:t>
      </w:r>
      <w:r w:rsidR="7DEECF5E" w:rsidRPr="00452BD8">
        <w:rPr>
          <w:rFonts w:ascii="Aptos" w:eastAsia="Times New Roman" w:hAnsi="Aptos" w:cs="Times New Roman"/>
          <w:color w:val="000000" w:themeColor="text1"/>
          <w:sz w:val="24"/>
          <w:szCs w:val="24"/>
        </w:rPr>
        <w:t>varsel for hver sjette time</w:t>
      </w:r>
      <w:r w:rsidR="69FD9D74" w:rsidRPr="00452BD8">
        <w:rPr>
          <w:rFonts w:ascii="Aptos" w:eastAsia="Times New Roman" w:hAnsi="Aptos" w:cs="Times New Roman"/>
          <w:color w:val="000000" w:themeColor="text1"/>
          <w:sz w:val="24"/>
          <w:szCs w:val="24"/>
        </w:rPr>
        <w:t xml:space="preserve"> og</w:t>
      </w:r>
      <w:r w:rsidR="7DEECF5E" w:rsidRPr="00452BD8">
        <w:rPr>
          <w:rFonts w:ascii="Aptos" w:eastAsia="Times New Roman" w:hAnsi="Aptos" w:cs="Times New Roman"/>
          <w:color w:val="000000" w:themeColor="text1"/>
          <w:sz w:val="24"/>
          <w:szCs w:val="24"/>
        </w:rPr>
        <w:t xml:space="preserve"> dekker </w:t>
      </w:r>
      <w:r w:rsidR="2C6884F6" w:rsidRPr="00452BD8">
        <w:rPr>
          <w:rFonts w:ascii="Aptos" w:eastAsia="Times New Roman" w:hAnsi="Aptos" w:cs="Times New Roman"/>
          <w:color w:val="000000" w:themeColor="text1"/>
          <w:sz w:val="24"/>
          <w:szCs w:val="24"/>
        </w:rPr>
        <w:t xml:space="preserve">ti </w:t>
      </w:r>
      <w:r w:rsidR="7DEECF5E" w:rsidRPr="00452BD8">
        <w:rPr>
          <w:rFonts w:ascii="Aptos" w:eastAsia="Times New Roman" w:hAnsi="Aptos" w:cs="Times New Roman"/>
          <w:color w:val="000000" w:themeColor="text1"/>
          <w:sz w:val="24"/>
          <w:szCs w:val="24"/>
        </w:rPr>
        <w:t xml:space="preserve">døgn til sammen. </w:t>
      </w:r>
      <w:r w:rsidR="66CCED1E" w:rsidRPr="00452BD8">
        <w:rPr>
          <w:rFonts w:ascii="Aptos" w:eastAsia="Times New Roman" w:hAnsi="Aptos" w:cs="Times New Roman"/>
          <w:color w:val="000000" w:themeColor="text1"/>
          <w:sz w:val="24"/>
          <w:szCs w:val="24"/>
        </w:rPr>
        <w:t>Den sender også med en beskrivelse av et symbol for hva været er</w:t>
      </w:r>
      <w:r w:rsidR="5845B4FC" w:rsidRPr="00452BD8">
        <w:rPr>
          <w:rFonts w:ascii="Aptos" w:eastAsia="Times New Roman" w:hAnsi="Aptos" w:cs="Times New Roman"/>
          <w:color w:val="000000" w:themeColor="text1"/>
          <w:sz w:val="24"/>
          <w:szCs w:val="24"/>
        </w:rPr>
        <w:t>, som brukes til å vise et ikon på skjermen (sol, delvis skyet, osv.</w:t>
      </w:r>
      <w:r w:rsidR="005B67CC" w:rsidRPr="00452BD8">
        <w:rPr>
          <w:rFonts w:ascii="Aptos" w:eastAsia="Times New Roman" w:hAnsi="Aptos" w:cs="Times New Roman"/>
          <w:color w:val="000000" w:themeColor="text1"/>
          <w:sz w:val="24"/>
          <w:szCs w:val="24"/>
        </w:rPr>
        <w:t>).</w:t>
      </w:r>
      <w:r w:rsidR="49A6F940" w:rsidRPr="00452BD8">
        <w:rPr>
          <w:rFonts w:ascii="Aptos" w:eastAsia="Times New Roman" w:hAnsi="Aptos" w:cs="Times New Roman"/>
          <w:color w:val="000000" w:themeColor="text1"/>
          <w:sz w:val="24"/>
          <w:szCs w:val="24"/>
        </w:rPr>
        <w:t xml:space="preserve"> </w:t>
      </w:r>
      <w:r w:rsidR="42D9E31A" w:rsidRPr="00452BD8">
        <w:rPr>
          <w:rFonts w:ascii="Aptos" w:eastAsia="Times New Roman" w:hAnsi="Aptos" w:cs="Times New Roman"/>
          <w:color w:val="000000" w:themeColor="text1"/>
          <w:sz w:val="24"/>
          <w:szCs w:val="24"/>
        </w:rPr>
        <w:t xml:space="preserve">Det vi får av data for nedbør har vi ikke helst skjønt oss på, fordi </w:t>
      </w:r>
      <w:proofErr w:type="spellStart"/>
      <w:r w:rsidR="42D9E31A" w:rsidRPr="00452BD8">
        <w:rPr>
          <w:rFonts w:ascii="Aptos" w:eastAsia="Times New Roman" w:hAnsi="Aptos" w:cs="Times New Roman"/>
          <w:color w:val="000000" w:themeColor="text1"/>
          <w:sz w:val="24"/>
          <w:szCs w:val="24"/>
        </w:rPr>
        <w:t>precipitation_amount</w:t>
      </w:r>
      <w:proofErr w:type="spellEnd"/>
      <w:r w:rsidR="42D9E31A" w:rsidRPr="00452BD8">
        <w:rPr>
          <w:rFonts w:ascii="Aptos" w:eastAsia="Times New Roman" w:hAnsi="Aptos" w:cs="Times New Roman"/>
          <w:color w:val="000000" w:themeColor="text1"/>
          <w:sz w:val="24"/>
          <w:szCs w:val="24"/>
        </w:rPr>
        <w:t xml:space="preserve">, </w:t>
      </w:r>
      <w:proofErr w:type="spellStart"/>
      <w:r w:rsidR="42D9E31A" w:rsidRPr="00452BD8">
        <w:rPr>
          <w:rFonts w:ascii="Aptos" w:eastAsia="Times New Roman" w:hAnsi="Aptos" w:cs="Times New Roman"/>
          <w:color w:val="000000" w:themeColor="text1"/>
          <w:sz w:val="24"/>
          <w:szCs w:val="24"/>
        </w:rPr>
        <w:t>precipitation_amount_max</w:t>
      </w:r>
      <w:proofErr w:type="spellEnd"/>
      <w:r w:rsidR="42D9E31A" w:rsidRPr="00452BD8">
        <w:rPr>
          <w:rFonts w:ascii="Aptos" w:eastAsia="Times New Roman" w:hAnsi="Aptos" w:cs="Times New Roman"/>
          <w:color w:val="000000" w:themeColor="text1"/>
          <w:sz w:val="24"/>
          <w:szCs w:val="24"/>
        </w:rPr>
        <w:t xml:space="preserve"> og </w:t>
      </w:r>
      <w:proofErr w:type="spellStart"/>
      <w:r w:rsidR="42D9E31A" w:rsidRPr="00452BD8">
        <w:rPr>
          <w:rFonts w:ascii="Aptos" w:eastAsia="Times New Roman" w:hAnsi="Aptos" w:cs="Times New Roman"/>
          <w:color w:val="000000" w:themeColor="text1"/>
          <w:sz w:val="24"/>
          <w:szCs w:val="24"/>
        </w:rPr>
        <w:t>precipitation_amount_min</w:t>
      </w:r>
      <w:proofErr w:type="spellEnd"/>
      <w:r w:rsidR="42D9E31A" w:rsidRPr="00452BD8">
        <w:rPr>
          <w:rFonts w:ascii="Aptos" w:eastAsia="Times New Roman" w:hAnsi="Aptos" w:cs="Times New Roman"/>
          <w:color w:val="000000" w:themeColor="text1"/>
          <w:sz w:val="24"/>
          <w:szCs w:val="24"/>
        </w:rPr>
        <w:t xml:space="preserve"> har alltid en nedbørsverdi som er større enn 0mm selv om det </w:t>
      </w:r>
      <w:r w:rsidR="2F5A5A34" w:rsidRPr="00452BD8">
        <w:rPr>
          <w:rFonts w:ascii="Aptos" w:eastAsia="Times New Roman" w:hAnsi="Aptos" w:cs="Times New Roman"/>
          <w:color w:val="000000" w:themeColor="text1"/>
          <w:sz w:val="24"/>
          <w:szCs w:val="24"/>
        </w:rPr>
        <w:t>ikke er noe nedbør.</w:t>
      </w:r>
    </w:p>
    <w:p w14:paraId="473FDD73" w14:textId="58B0F3E6" w:rsidR="52A2301C" w:rsidRPr="00452BD8" w:rsidRDefault="52A2301C" w:rsidP="000E1C3D">
      <w:pPr>
        <w:pStyle w:val="Listeavsnitt"/>
        <w:shd w:val="clear" w:color="auto" w:fill="FFFFFF" w:themeFill="background1"/>
        <w:spacing w:after="0" w:line="240" w:lineRule="auto"/>
        <w:ind w:left="-20" w:right="-20"/>
        <w:rPr>
          <w:rFonts w:ascii="Aptos" w:eastAsia="Times New Roman" w:hAnsi="Aptos" w:cs="Times New Roman"/>
          <w:color w:val="000000" w:themeColor="text1"/>
          <w:sz w:val="24"/>
          <w:szCs w:val="24"/>
        </w:rPr>
      </w:pPr>
    </w:p>
    <w:p w14:paraId="5A478229" w14:textId="351E9B05" w:rsidR="00D21561" w:rsidRPr="00452BD8" w:rsidRDefault="00D21561" w:rsidP="00D21561">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proofErr w:type="spellStart"/>
      <w:r w:rsidRPr="00452BD8">
        <w:rPr>
          <w:rFonts w:ascii="Aptos" w:eastAsia="Times New Roman" w:hAnsi="Aptos" w:cs="Times New Roman"/>
          <w:b/>
          <w:color w:val="000000" w:themeColor="text1"/>
          <w:sz w:val="24"/>
          <w:szCs w:val="24"/>
        </w:rPr>
        <w:t>Oceanforecast</w:t>
      </w:r>
      <w:proofErr w:type="spellEnd"/>
    </w:p>
    <w:p w14:paraId="7FC1200A" w14:textId="1284C651" w:rsidR="002170F4" w:rsidRDefault="4AE77147" w:rsidP="004F0E2F">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Dette API-et visste vi på forhånd at</w:t>
      </w:r>
      <w:r w:rsidR="00D21561" w:rsidRPr="00452BD8">
        <w:rPr>
          <w:rFonts w:ascii="Aptos" w:eastAsia="Times New Roman" w:hAnsi="Aptos" w:cs="Times New Roman"/>
          <w:color w:val="000000" w:themeColor="text1"/>
          <w:sz w:val="24"/>
          <w:szCs w:val="24"/>
        </w:rPr>
        <w:t xml:space="preserve"> </w:t>
      </w:r>
      <w:r w:rsidRPr="00452BD8">
        <w:rPr>
          <w:rFonts w:ascii="Aptos" w:eastAsia="Times New Roman" w:hAnsi="Aptos" w:cs="Times New Roman"/>
          <w:color w:val="000000" w:themeColor="text1"/>
          <w:sz w:val="24"/>
          <w:szCs w:val="24"/>
        </w:rPr>
        <w:t>vi kom til å</w:t>
      </w:r>
      <w:r w:rsidR="00D21561" w:rsidRPr="00452BD8">
        <w:rPr>
          <w:rFonts w:ascii="Aptos" w:eastAsia="Times New Roman" w:hAnsi="Aptos" w:cs="Times New Roman"/>
          <w:color w:val="000000" w:themeColor="text1"/>
          <w:sz w:val="24"/>
          <w:szCs w:val="24"/>
        </w:rPr>
        <w:t xml:space="preserve"> </w:t>
      </w:r>
      <w:r w:rsidRPr="00452BD8">
        <w:rPr>
          <w:rFonts w:ascii="Aptos" w:eastAsia="Times New Roman" w:hAnsi="Aptos" w:cs="Times New Roman"/>
          <w:color w:val="000000" w:themeColor="text1"/>
          <w:sz w:val="24"/>
          <w:szCs w:val="24"/>
        </w:rPr>
        <w:t>ønske og ha behov for å bruke,</w:t>
      </w:r>
      <w:r w:rsidR="00D21561" w:rsidRPr="00452BD8">
        <w:rPr>
          <w:rFonts w:ascii="Aptos" w:eastAsia="Times New Roman" w:hAnsi="Aptos" w:cs="Times New Roman"/>
          <w:color w:val="000000" w:themeColor="text1"/>
          <w:sz w:val="24"/>
          <w:szCs w:val="24"/>
        </w:rPr>
        <w:t xml:space="preserve"> </w:t>
      </w:r>
      <w:r w:rsidR="51DDE495" w:rsidRPr="00452BD8">
        <w:rPr>
          <w:rFonts w:ascii="Aptos" w:eastAsia="Times New Roman" w:hAnsi="Aptos" w:cs="Times New Roman"/>
          <w:color w:val="000000" w:themeColor="text1"/>
          <w:sz w:val="24"/>
          <w:szCs w:val="24"/>
        </w:rPr>
        <w:t>som</w:t>
      </w:r>
      <w:r w:rsidRPr="00452BD8">
        <w:rPr>
          <w:rFonts w:ascii="Aptos" w:eastAsia="Times New Roman" w:hAnsi="Aptos" w:cs="Times New Roman"/>
          <w:color w:val="000000" w:themeColor="text1"/>
          <w:sz w:val="24"/>
          <w:szCs w:val="24"/>
        </w:rPr>
        <w:t xml:space="preserve"> ble bekreftet da vi så igjennom resultatene på spørreundersøkelsen. Dette API-et </w:t>
      </w:r>
      <w:r w:rsidR="344CF36E" w:rsidRPr="00452BD8">
        <w:rPr>
          <w:rFonts w:ascii="Aptos" w:eastAsia="Times New Roman" w:hAnsi="Aptos" w:cs="Times New Roman"/>
          <w:color w:val="000000" w:themeColor="text1"/>
          <w:sz w:val="24"/>
          <w:szCs w:val="24"/>
        </w:rPr>
        <w:t xml:space="preserve">er veldig likt Locationforecast i form av hvordan dataen er fremstilt i JSON-format, </w:t>
      </w:r>
      <w:r w:rsidR="00E55435" w:rsidRPr="00452BD8">
        <w:rPr>
          <w:rFonts w:ascii="Aptos" w:eastAsia="Times New Roman" w:hAnsi="Aptos" w:cs="Times New Roman"/>
          <w:color w:val="000000" w:themeColor="text1"/>
          <w:sz w:val="24"/>
          <w:szCs w:val="24"/>
        </w:rPr>
        <w:t xml:space="preserve">noe </w:t>
      </w:r>
      <w:r w:rsidR="344CF36E" w:rsidRPr="00452BD8">
        <w:rPr>
          <w:rFonts w:ascii="Aptos" w:eastAsia="Times New Roman" w:hAnsi="Aptos" w:cs="Times New Roman"/>
          <w:color w:val="000000" w:themeColor="text1"/>
          <w:sz w:val="24"/>
          <w:szCs w:val="24"/>
        </w:rPr>
        <w:t xml:space="preserve">som gjorde arbeidet </w:t>
      </w:r>
      <w:r w:rsidR="64097758" w:rsidRPr="00452BD8">
        <w:rPr>
          <w:rFonts w:ascii="Aptos" w:eastAsia="Times New Roman" w:hAnsi="Aptos" w:cs="Times New Roman"/>
          <w:color w:val="000000" w:themeColor="text1"/>
          <w:sz w:val="24"/>
          <w:szCs w:val="24"/>
        </w:rPr>
        <w:t>ganske lett</w:t>
      </w:r>
      <w:r w:rsidR="5251CF2B" w:rsidRPr="00452BD8">
        <w:rPr>
          <w:rFonts w:ascii="Aptos" w:eastAsia="Times New Roman" w:hAnsi="Aptos" w:cs="Times New Roman"/>
          <w:color w:val="000000" w:themeColor="text1"/>
          <w:sz w:val="24"/>
          <w:szCs w:val="24"/>
        </w:rPr>
        <w:t xml:space="preserve"> etter å ha laget dataklasse, </w:t>
      </w:r>
      <w:proofErr w:type="spellStart"/>
      <w:r w:rsidR="5251CF2B" w:rsidRPr="00452BD8">
        <w:rPr>
          <w:rFonts w:ascii="Aptos" w:eastAsia="Times New Roman" w:hAnsi="Aptos" w:cs="Times New Roman"/>
          <w:color w:val="000000" w:themeColor="text1"/>
          <w:sz w:val="24"/>
          <w:szCs w:val="24"/>
        </w:rPr>
        <w:t>datasource</w:t>
      </w:r>
      <w:proofErr w:type="spellEnd"/>
      <w:r w:rsidR="5251CF2B" w:rsidRPr="00452BD8">
        <w:rPr>
          <w:rFonts w:ascii="Aptos" w:eastAsia="Times New Roman" w:hAnsi="Aptos" w:cs="Times New Roman"/>
          <w:color w:val="000000" w:themeColor="text1"/>
          <w:sz w:val="24"/>
          <w:szCs w:val="24"/>
        </w:rPr>
        <w:t xml:space="preserve"> og </w:t>
      </w:r>
      <w:proofErr w:type="spellStart"/>
      <w:r w:rsidR="5251CF2B" w:rsidRPr="00452BD8">
        <w:rPr>
          <w:rFonts w:ascii="Aptos" w:eastAsia="Times New Roman" w:hAnsi="Aptos" w:cs="Times New Roman"/>
          <w:color w:val="000000" w:themeColor="text1"/>
          <w:sz w:val="24"/>
          <w:szCs w:val="24"/>
        </w:rPr>
        <w:t>repository</w:t>
      </w:r>
      <w:proofErr w:type="spellEnd"/>
      <w:r w:rsidR="5251CF2B" w:rsidRPr="00452BD8">
        <w:rPr>
          <w:rFonts w:ascii="Aptos" w:eastAsia="Times New Roman" w:hAnsi="Aptos" w:cs="Times New Roman"/>
          <w:color w:val="000000" w:themeColor="text1"/>
          <w:sz w:val="24"/>
          <w:szCs w:val="24"/>
        </w:rPr>
        <w:t xml:space="preserve"> for Locationforecast</w:t>
      </w:r>
      <w:r w:rsidR="64097758" w:rsidRPr="00452BD8">
        <w:rPr>
          <w:rFonts w:ascii="Aptos" w:eastAsia="Times New Roman" w:hAnsi="Aptos" w:cs="Times New Roman"/>
          <w:color w:val="000000" w:themeColor="text1"/>
          <w:sz w:val="24"/>
          <w:szCs w:val="24"/>
        </w:rPr>
        <w:t>. API-et har kun varsel time for time, men</w:t>
      </w:r>
      <w:r w:rsidR="00A002A1" w:rsidRPr="00452BD8">
        <w:rPr>
          <w:rFonts w:ascii="Aptos" w:eastAsia="Times New Roman" w:hAnsi="Aptos" w:cs="Times New Roman"/>
          <w:color w:val="000000" w:themeColor="text1"/>
          <w:sz w:val="24"/>
          <w:szCs w:val="24"/>
        </w:rPr>
        <w:t xml:space="preserve"> for</w:t>
      </w:r>
      <w:r w:rsidR="64097758" w:rsidRPr="00452BD8">
        <w:rPr>
          <w:rFonts w:ascii="Aptos" w:eastAsia="Times New Roman" w:hAnsi="Aptos" w:cs="Times New Roman"/>
          <w:color w:val="000000" w:themeColor="text1"/>
          <w:sz w:val="24"/>
          <w:szCs w:val="24"/>
        </w:rPr>
        <w:t xml:space="preserve"> </w:t>
      </w:r>
      <w:r w:rsidR="00A002A1" w:rsidRPr="00452BD8">
        <w:rPr>
          <w:rFonts w:ascii="Aptos" w:eastAsia="Times New Roman" w:hAnsi="Aptos" w:cs="Times New Roman"/>
          <w:color w:val="000000" w:themeColor="text1"/>
          <w:sz w:val="24"/>
          <w:szCs w:val="24"/>
        </w:rPr>
        <w:t>ca. 8</w:t>
      </w:r>
      <w:r w:rsidR="64097758" w:rsidRPr="00452BD8">
        <w:rPr>
          <w:rFonts w:ascii="Aptos" w:eastAsia="Times New Roman" w:hAnsi="Aptos" w:cs="Times New Roman"/>
          <w:color w:val="000000" w:themeColor="text1"/>
          <w:sz w:val="24"/>
          <w:szCs w:val="24"/>
        </w:rPr>
        <w:t xml:space="preserve"> døgn</w:t>
      </w:r>
      <w:r w:rsidR="2E877F19" w:rsidRPr="00452BD8">
        <w:rPr>
          <w:rFonts w:ascii="Aptos" w:eastAsia="Times New Roman" w:hAnsi="Aptos" w:cs="Times New Roman"/>
          <w:color w:val="000000" w:themeColor="text1"/>
          <w:sz w:val="24"/>
          <w:szCs w:val="24"/>
        </w:rPr>
        <w:t>.</w:t>
      </w:r>
      <w:r w:rsidR="591F08A8" w:rsidRPr="00452BD8">
        <w:rPr>
          <w:rFonts w:ascii="Aptos" w:eastAsia="Times New Roman" w:hAnsi="Aptos" w:cs="Times New Roman"/>
          <w:color w:val="000000" w:themeColor="text1"/>
          <w:sz w:val="24"/>
          <w:szCs w:val="24"/>
        </w:rPr>
        <w:t xml:space="preserve"> Oceanforecast vil gi data for hav og vann selv om man ikke trykker nøyaktig på et hav eller vann</w:t>
      </w:r>
      <w:r w:rsidR="3CA94441" w:rsidRPr="00452BD8">
        <w:rPr>
          <w:rFonts w:ascii="Aptos" w:eastAsia="Times New Roman" w:hAnsi="Aptos" w:cs="Times New Roman"/>
          <w:color w:val="000000" w:themeColor="text1"/>
          <w:sz w:val="24"/>
          <w:szCs w:val="24"/>
        </w:rPr>
        <w:t xml:space="preserve">. Det </w:t>
      </w:r>
      <w:r w:rsidR="3CA94441" w:rsidRPr="00452BD8">
        <w:rPr>
          <w:rFonts w:ascii="Aptos" w:eastAsia="Times New Roman" w:hAnsi="Aptos" w:cs="Times New Roman"/>
          <w:color w:val="000000" w:themeColor="text1"/>
          <w:sz w:val="24"/>
          <w:szCs w:val="24"/>
        </w:rPr>
        <w:lastRenderedPageBreak/>
        <w:t>betyr at man vil få opp havdata i Oslofjorden selv om man trykker eller søker på Nydalen</w:t>
      </w:r>
      <w:r w:rsidR="004C4CC3" w:rsidRPr="00452BD8">
        <w:rPr>
          <w:rFonts w:ascii="Aptos" w:eastAsia="Times New Roman" w:hAnsi="Aptos" w:cs="Times New Roman"/>
          <w:color w:val="000000" w:themeColor="text1"/>
          <w:sz w:val="24"/>
          <w:szCs w:val="24"/>
        </w:rPr>
        <w:t>.</w:t>
      </w:r>
      <w:r w:rsidR="00DB6763" w:rsidRPr="00452BD8">
        <w:rPr>
          <w:rFonts w:ascii="Aptos" w:eastAsia="Times New Roman" w:hAnsi="Aptos" w:cs="Times New Roman"/>
          <w:color w:val="000000" w:themeColor="text1"/>
          <w:sz w:val="24"/>
          <w:szCs w:val="24"/>
        </w:rPr>
        <w:t xml:space="preserve"> </w:t>
      </w:r>
      <w:r w:rsidR="004C4CC3" w:rsidRPr="00452BD8">
        <w:rPr>
          <w:rFonts w:ascii="Aptos" w:eastAsia="Times New Roman" w:hAnsi="Aptos" w:cs="Times New Roman"/>
          <w:color w:val="000000" w:themeColor="text1"/>
          <w:sz w:val="24"/>
          <w:szCs w:val="24"/>
        </w:rPr>
        <w:t>D</w:t>
      </w:r>
      <w:r w:rsidR="00DB6763" w:rsidRPr="00452BD8">
        <w:rPr>
          <w:rFonts w:ascii="Aptos" w:eastAsia="Times New Roman" w:hAnsi="Aptos" w:cs="Times New Roman"/>
          <w:color w:val="000000" w:themeColor="text1"/>
          <w:sz w:val="24"/>
          <w:szCs w:val="24"/>
        </w:rPr>
        <w:t xml:space="preserve">ette har vi heller ikke skjønt </w:t>
      </w:r>
      <w:r w:rsidR="004C4CC3" w:rsidRPr="00452BD8">
        <w:rPr>
          <w:rFonts w:ascii="Aptos" w:eastAsia="Times New Roman" w:hAnsi="Aptos" w:cs="Times New Roman"/>
          <w:color w:val="000000" w:themeColor="text1"/>
          <w:sz w:val="24"/>
          <w:szCs w:val="24"/>
        </w:rPr>
        <w:t>hvorfor forekommer.</w:t>
      </w:r>
    </w:p>
    <w:p w14:paraId="22781E65" w14:textId="77777777" w:rsidR="00A43FCB" w:rsidRPr="004F0E2F" w:rsidRDefault="00A43FCB" w:rsidP="004F0E2F">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p>
    <w:p w14:paraId="3007CBF4" w14:textId="2F9199AC" w:rsidR="00D21561" w:rsidRPr="00452BD8" w:rsidRDefault="00D21561" w:rsidP="00D21561">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MetAlerts</w:t>
      </w:r>
    </w:p>
    <w:p w14:paraId="1696FFBC" w14:textId="54654FE5" w:rsidR="001478F4" w:rsidRPr="00452BD8" w:rsidRDefault="00D21561" w:rsidP="00945BAC">
      <w:pPr>
        <w:shd w:val="clear" w:color="auto" w:fill="FFFFFF" w:themeFill="background1"/>
        <w:spacing w:after="0"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Dette var det obligatoriske APIet for </w:t>
      </w:r>
      <w:r w:rsidR="6E075D3A" w:rsidRPr="00452BD8">
        <w:rPr>
          <w:rFonts w:ascii="Aptos" w:eastAsia="Times New Roman" w:hAnsi="Aptos" w:cs="Times New Roman"/>
          <w:color w:val="000000" w:themeColor="text1"/>
          <w:sz w:val="24"/>
          <w:szCs w:val="24"/>
        </w:rPr>
        <w:t>havvarsel-caset, men</w:t>
      </w:r>
      <w:r w:rsidR="000C4309" w:rsidRPr="00452BD8">
        <w:rPr>
          <w:rFonts w:ascii="Aptos" w:eastAsia="Times New Roman" w:hAnsi="Aptos" w:cs="Times New Roman"/>
          <w:color w:val="000000" w:themeColor="text1"/>
          <w:sz w:val="24"/>
          <w:szCs w:val="24"/>
        </w:rPr>
        <w:t xml:space="preserve"> var</w:t>
      </w:r>
      <w:r w:rsidR="6E075D3A" w:rsidRPr="00452BD8">
        <w:rPr>
          <w:rFonts w:ascii="Aptos" w:eastAsia="Times New Roman" w:hAnsi="Aptos" w:cs="Times New Roman"/>
          <w:color w:val="000000" w:themeColor="text1"/>
          <w:sz w:val="24"/>
          <w:szCs w:val="24"/>
        </w:rPr>
        <w:t xml:space="preserve"> desidert </w:t>
      </w:r>
      <w:r w:rsidR="000C4309" w:rsidRPr="00452BD8">
        <w:rPr>
          <w:rFonts w:ascii="Aptos" w:eastAsia="Times New Roman" w:hAnsi="Aptos" w:cs="Times New Roman"/>
          <w:color w:val="000000" w:themeColor="text1"/>
          <w:sz w:val="24"/>
          <w:szCs w:val="24"/>
        </w:rPr>
        <w:t xml:space="preserve">det </w:t>
      </w:r>
      <w:r w:rsidR="6E075D3A" w:rsidRPr="00452BD8">
        <w:rPr>
          <w:rFonts w:ascii="Aptos" w:eastAsia="Times New Roman" w:hAnsi="Aptos" w:cs="Times New Roman"/>
          <w:color w:val="000000" w:themeColor="text1"/>
          <w:sz w:val="24"/>
          <w:szCs w:val="24"/>
        </w:rPr>
        <w:t xml:space="preserve">mest vriene å jobbe med sammenliknet med Location- og Oceanforecast. </w:t>
      </w:r>
      <w:r w:rsidRPr="00452BD8">
        <w:rPr>
          <w:rFonts w:ascii="Aptos" w:eastAsia="Times New Roman" w:hAnsi="Aptos" w:cs="Times New Roman"/>
          <w:color w:val="000000" w:themeColor="text1"/>
          <w:sz w:val="24"/>
          <w:szCs w:val="24"/>
        </w:rPr>
        <w:t>Vi møtte på en liten utfordring da vi skulle utforme dataklassen for APIet. Spesifikt opplevde vi vanskeligheter med dataklassen «</w:t>
      </w:r>
      <w:proofErr w:type="spellStart"/>
      <w:r w:rsidRPr="00452BD8">
        <w:rPr>
          <w:rFonts w:ascii="Aptos" w:eastAsia="Times New Roman" w:hAnsi="Aptos" w:cs="Times New Roman"/>
          <w:color w:val="000000" w:themeColor="text1"/>
          <w:sz w:val="24"/>
          <w:szCs w:val="24"/>
        </w:rPr>
        <w:t>Geometry</w:t>
      </w:r>
      <w:proofErr w:type="spellEnd"/>
      <w:r w:rsidRPr="00452BD8">
        <w:rPr>
          <w:rFonts w:ascii="Aptos" w:eastAsia="Times New Roman" w:hAnsi="Aptos" w:cs="Times New Roman"/>
          <w:color w:val="000000" w:themeColor="text1"/>
          <w:sz w:val="24"/>
          <w:szCs w:val="24"/>
        </w:rPr>
        <w:t>» og attributtet «</w:t>
      </w:r>
      <w:proofErr w:type="spellStart"/>
      <w:r w:rsidRPr="00452BD8">
        <w:rPr>
          <w:rFonts w:ascii="Aptos" w:eastAsia="Times New Roman" w:hAnsi="Aptos" w:cs="Times New Roman"/>
          <w:color w:val="000000" w:themeColor="text1"/>
          <w:sz w:val="24"/>
          <w:szCs w:val="24"/>
        </w:rPr>
        <w:t>coordinates</w:t>
      </w:r>
      <w:proofErr w:type="spellEnd"/>
      <w:r w:rsidRPr="00452BD8">
        <w:rPr>
          <w:rFonts w:ascii="Aptos" w:eastAsia="Times New Roman" w:hAnsi="Aptos" w:cs="Times New Roman"/>
          <w:color w:val="000000" w:themeColor="text1"/>
          <w:sz w:val="24"/>
          <w:szCs w:val="24"/>
        </w:rPr>
        <w:t xml:space="preserve">». Vi antok at dette var en struktur bestående av tre lister etterfulgt at en double-verdi. Men da vi begynte å teste datakilden vår mot APIet, oppstod det problemer. Vi mottok en feilmelding som indikerte at en JSON-parameter var ugyldig, og at det oppsto en </w:t>
      </w:r>
      <w:proofErr w:type="spellStart"/>
      <w:proofErr w:type="gramStart"/>
      <w:r w:rsidRPr="00452BD8">
        <w:rPr>
          <w:rFonts w:ascii="Aptos" w:eastAsia="Times New Roman" w:hAnsi="Aptos" w:cs="Times New Roman"/>
          <w:color w:val="000000" w:themeColor="text1"/>
          <w:sz w:val="24"/>
          <w:szCs w:val="24"/>
        </w:rPr>
        <w:t>java.lang</w:t>
      </w:r>
      <w:proofErr w:type="gramEnd"/>
      <w:r w:rsidRPr="00452BD8">
        <w:rPr>
          <w:rFonts w:ascii="Aptos" w:eastAsia="Times New Roman" w:hAnsi="Aptos" w:cs="Times New Roman"/>
          <w:color w:val="000000" w:themeColor="text1"/>
          <w:sz w:val="24"/>
          <w:szCs w:val="24"/>
        </w:rPr>
        <w:t>.IllegalStateExcpetion</w:t>
      </w:r>
      <w:proofErr w:type="spellEnd"/>
      <w:r w:rsidRPr="00452BD8">
        <w:rPr>
          <w:rFonts w:ascii="Aptos" w:eastAsia="Times New Roman" w:hAnsi="Aptos" w:cs="Times New Roman"/>
          <w:color w:val="000000" w:themeColor="text1"/>
          <w:sz w:val="24"/>
          <w:szCs w:val="24"/>
        </w:rPr>
        <w:t>. Det visste seg at programmet forventet en double-verdi, men isteden fikk en array sendt inn. Vi forstod at feilmeldingen dukket opp fordi attributtet «</w:t>
      </w:r>
      <w:proofErr w:type="spellStart"/>
      <w:r w:rsidRPr="00452BD8">
        <w:rPr>
          <w:rFonts w:ascii="Aptos" w:eastAsia="Times New Roman" w:hAnsi="Aptos" w:cs="Times New Roman"/>
          <w:color w:val="000000" w:themeColor="text1"/>
          <w:sz w:val="24"/>
          <w:szCs w:val="24"/>
        </w:rPr>
        <w:t>coordinates</w:t>
      </w:r>
      <w:proofErr w:type="spellEnd"/>
      <w:r w:rsidRPr="00452BD8">
        <w:rPr>
          <w:rFonts w:ascii="Aptos" w:eastAsia="Times New Roman" w:hAnsi="Aptos" w:cs="Times New Roman"/>
          <w:color w:val="000000" w:themeColor="text1"/>
          <w:sz w:val="24"/>
          <w:szCs w:val="24"/>
        </w:rPr>
        <w:t xml:space="preserve">» er representert som et par av verdier og ikke enkeltverdier. For å håndtere denne komplekse strukturen ble det mer hensiktsmessig å bruke en </w:t>
      </w:r>
      <w:proofErr w:type="spellStart"/>
      <w:r w:rsidRPr="00452BD8">
        <w:rPr>
          <w:rFonts w:ascii="Aptos" w:eastAsia="Times New Roman" w:hAnsi="Aptos" w:cs="Times New Roman"/>
          <w:color w:val="000000" w:themeColor="text1"/>
          <w:sz w:val="24"/>
          <w:szCs w:val="24"/>
        </w:rPr>
        <w:t>any</w:t>
      </w:r>
      <w:proofErr w:type="spellEnd"/>
      <w:r w:rsidRPr="00452BD8">
        <w:rPr>
          <w:rFonts w:ascii="Aptos" w:eastAsia="Times New Roman" w:hAnsi="Aptos" w:cs="Times New Roman"/>
          <w:color w:val="000000" w:themeColor="text1"/>
          <w:sz w:val="24"/>
          <w:szCs w:val="24"/>
        </w:rPr>
        <w:t xml:space="preserve">-verdi enn en double-verdi. Ved å bruke Any kan programmet akseptere ulike typer data, inkludert par av tall. Dette problemet løste vi enkelt ved å endre double-verdien til en </w:t>
      </w:r>
      <w:proofErr w:type="spellStart"/>
      <w:r w:rsidRPr="00452BD8">
        <w:rPr>
          <w:rFonts w:ascii="Aptos" w:eastAsia="Times New Roman" w:hAnsi="Aptos" w:cs="Times New Roman"/>
          <w:color w:val="000000" w:themeColor="text1"/>
          <w:sz w:val="24"/>
          <w:szCs w:val="24"/>
        </w:rPr>
        <w:t>any</w:t>
      </w:r>
      <w:proofErr w:type="spellEnd"/>
      <w:r w:rsidRPr="00452BD8">
        <w:rPr>
          <w:rFonts w:ascii="Aptos" w:eastAsia="Times New Roman" w:hAnsi="Aptos" w:cs="Times New Roman"/>
          <w:color w:val="000000" w:themeColor="text1"/>
          <w:sz w:val="24"/>
          <w:szCs w:val="24"/>
        </w:rPr>
        <w:t>-verdi</w:t>
      </w:r>
      <w:r w:rsidR="002E2D7A"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636409615"/>
          <w:citation/>
        </w:sdtPr>
        <w:sdtEndPr/>
        <w:sdtContent>
          <w:r w:rsidR="002E2D7A" w:rsidRPr="00452BD8">
            <w:rPr>
              <w:rFonts w:ascii="Aptos" w:eastAsia="Times New Roman" w:hAnsi="Aptos" w:cs="Times New Roman"/>
              <w:color w:val="000000" w:themeColor="text1"/>
              <w:sz w:val="24"/>
              <w:szCs w:val="24"/>
            </w:rPr>
            <w:fldChar w:fldCharType="begin"/>
          </w:r>
          <w:r w:rsidR="002E2D7A" w:rsidRPr="00452BD8">
            <w:rPr>
              <w:rFonts w:ascii="Aptos" w:eastAsia="Times New Roman" w:hAnsi="Aptos" w:cs="Times New Roman"/>
              <w:color w:val="000000" w:themeColor="text1"/>
              <w:sz w:val="24"/>
              <w:szCs w:val="24"/>
            </w:rPr>
            <w:instrText xml:space="preserve"> CITATION Alm242 \l 1044 </w:instrText>
          </w:r>
          <w:r w:rsidR="002E2D7A" w:rsidRPr="00452BD8">
            <w:rPr>
              <w:rFonts w:ascii="Aptos" w:eastAsia="Times New Roman" w:hAnsi="Aptos" w:cs="Times New Roman"/>
              <w:color w:val="000000" w:themeColor="text1"/>
              <w:sz w:val="24"/>
              <w:szCs w:val="24"/>
            </w:rPr>
            <w:fldChar w:fldCharType="separate"/>
          </w:r>
          <w:r w:rsidR="002E2D7A" w:rsidRPr="00452BD8">
            <w:rPr>
              <w:rFonts w:ascii="Aptos" w:eastAsia="Times New Roman" w:hAnsi="Aptos" w:cs="Times New Roman"/>
              <w:noProof/>
              <w:color w:val="000000" w:themeColor="text1"/>
              <w:sz w:val="24"/>
              <w:szCs w:val="24"/>
            </w:rPr>
            <w:t>(Almås &amp; Bader, IN2000 - Software Engineering med prosjektarbeid, 2024)</w:t>
          </w:r>
          <w:r w:rsidR="002E2D7A" w:rsidRPr="00452BD8">
            <w:rPr>
              <w:rFonts w:ascii="Aptos" w:eastAsia="Times New Roman" w:hAnsi="Aptos" w:cs="Times New Roman"/>
              <w:color w:val="000000" w:themeColor="text1"/>
              <w:sz w:val="24"/>
              <w:szCs w:val="24"/>
            </w:rPr>
            <w:fldChar w:fldCharType="end"/>
          </w:r>
        </w:sdtContent>
      </w:sdt>
      <w:r w:rsidRPr="00452BD8">
        <w:rPr>
          <w:rFonts w:ascii="Aptos" w:eastAsia="Times New Roman" w:hAnsi="Aptos" w:cs="Times New Roman"/>
          <w:color w:val="000000" w:themeColor="text1"/>
          <w:sz w:val="24"/>
          <w:szCs w:val="24"/>
        </w:rPr>
        <w:t>. Vi var noe skeptiske til denne løsningen og fryktet mulige problemer senere, men heldigvis oppsto det ingen ytterligere feil.</w:t>
      </w:r>
    </w:p>
    <w:p w14:paraId="08C6F32C" w14:textId="0EC0C1D9" w:rsidR="002B3E8E" w:rsidRPr="00452BD8" w:rsidRDefault="002B3E8E" w:rsidP="000E1C3D">
      <w:pPr>
        <w:pStyle w:val="Listeavsnitt"/>
        <w:shd w:val="clear" w:color="auto" w:fill="FFFFFF" w:themeFill="background1"/>
        <w:spacing w:after="0" w:line="240" w:lineRule="auto"/>
        <w:ind w:left="-20" w:right="-20"/>
        <w:rPr>
          <w:rFonts w:ascii="Aptos" w:eastAsia="Times New Roman" w:hAnsi="Aptos" w:cs="Times New Roman"/>
          <w:color w:val="000000" w:themeColor="text1"/>
          <w:sz w:val="24"/>
          <w:szCs w:val="24"/>
        </w:rPr>
      </w:pPr>
    </w:p>
    <w:p w14:paraId="7C3597FE" w14:textId="51FA1246" w:rsidR="001478F4" w:rsidRPr="00452BD8" w:rsidRDefault="02D5A2F3" w:rsidP="1D79DF3C">
      <w:pPr>
        <w:pStyle w:val="Listeavsnitt"/>
        <w:shd w:val="clear" w:color="auto" w:fill="FFFFFF" w:themeFill="background1"/>
        <w:spacing w:after="0" w:line="360" w:lineRule="auto"/>
        <w:ind w:left="-20"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Google Maps</w:t>
      </w:r>
    </w:p>
    <w:p w14:paraId="2EE1D47E" w14:textId="324B64C2" w:rsidR="005D2E18" w:rsidRPr="00452BD8" w:rsidRDefault="00945BAC" w:rsidP="009B853A">
      <w:pPr>
        <w:shd w:val="clear" w:color="auto" w:fill="FFFFFF" w:themeFill="background1"/>
        <w:spacing w:after="0"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Vi hadde bestemt oss for å implementere et interaktivt kart i idemyldringsfasen, i tråd med appens funksjonelle krav. Dette krevde at vi fant et passende API. Vårt første forsøk var </w:t>
      </w:r>
      <w:proofErr w:type="spellStart"/>
      <w:r w:rsidRPr="00452BD8">
        <w:rPr>
          <w:rFonts w:ascii="Aptos" w:eastAsia="Times New Roman" w:hAnsi="Aptos" w:cs="Times New Roman"/>
          <w:color w:val="000000" w:themeColor="text1"/>
          <w:sz w:val="24"/>
          <w:szCs w:val="24"/>
        </w:rPr>
        <w:t>Mapbox</w:t>
      </w:r>
      <w:proofErr w:type="spellEnd"/>
      <w:r w:rsidRPr="00452BD8">
        <w:rPr>
          <w:rFonts w:ascii="Aptos" w:eastAsia="Times New Roman" w:hAnsi="Aptos" w:cs="Times New Roman"/>
          <w:color w:val="000000" w:themeColor="text1"/>
          <w:sz w:val="24"/>
          <w:szCs w:val="24"/>
        </w:rPr>
        <w:t xml:space="preserve"> sitt API, som var gratis og anbefalt av veilederne å sjekke ut. Etter å ha testet dette, konkluderte vi med at det ikke oppfylte våre behov. Vi opprettet derfor en konto på Google Cloud for å få tilgang til Google Maps SDK og </w:t>
      </w:r>
      <w:r w:rsidR="557D1DD4" w:rsidRPr="00452BD8">
        <w:rPr>
          <w:rFonts w:ascii="Aptos" w:eastAsia="Times New Roman" w:hAnsi="Aptos" w:cs="Times New Roman"/>
          <w:color w:val="000000" w:themeColor="text1"/>
          <w:sz w:val="24"/>
          <w:szCs w:val="24"/>
        </w:rPr>
        <w:t>andre</w:t>
      </w:r>
      <w:r w:rsidRPr="00452BD8">
        <w:rPr>
          <w:rFonts w:ascii="Aptos" w:eastAsia="Times New Roman" w:hAnsi="Aptos" w:cs="Times New Roman"/>
          <w:color w:val="000000" w:themeColor="text1"/>
          <w:sz w:val="24"/>
          <w:szCs w:val="24"/>
        </w:rPr>
        <w:t xml:space="preserve"> APIer, som bedre møtte kravene våre. Denne var informativ og vel dokumentert, noe som gjorde det enkelt å sette seg inn i. </w:t>
      </w:r>
    </w:p>
    <w:p w14:paraId="4C32E7BD" w14:textId="227E591F" w:rsidR="00F6468A" w:rsidRDefault="2FAAB280" w:rsidP="000E7615">
      <w:pPr>
        <w:shd w:val="clear" w:color="auto" w:fill="FFFFFF" w:themeFill="background1"/>
        <w:spacing w:after="0"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Geocoding API bruker vi i tillegg til Maps SDK. Geocoding kan ta inn</w:t>
      </w:r>
      <w:r w:rsidR="7D7EF7ED" w:rsidRPr="00452BD8">
        <w:rPr>
          <w:rFonts w:ascii="Aptos" w:eastAsia="Times New Roman" w:hAnsi="Aptos" w:cs="Times New Roman"/>
          <w:color w:val="000000" w:themeColor="text1"/>
          <w:sz w:val="24"/>
          <w:szCs w:val="24"/>
        </w:rPr>
        <w:t xml:space="preserve"> koordinater for</w:t>
      </w:r>
      <w:r w:rsidRPr="00452BD8">
        <w:rPr>
          <w:rFonts w:ascii="Aptos" w:eastAsia="Times New Roman" w:hAnsi="Aptos" w:cs="Times New Roman"/>
          <w:color w:val="000000" w:themeColor="text1"/>
          <w:sz w:val="24"/>
          <w:szCs w:val="24"/>
        </w:rPr>
        <w:t xml:space="preserve"> </w:t>
      </w:r>
      <w:proofErr w:type="spellStart"/>
      <w:r w:rsidRPr="00452BD8">
        <w:rPr>
          <w:rFonts w:ascii="Aptos" w:eastAsia="Times New Roman" w:hAnsi="Aptos" w:cs="Times New Roman"/>
          <w:color w:val="000000" w:themeColor="text1"/>
          <w:sz w:val="24"/>
          <w:szCs w:val="24"/>
        </w:rPr>
        <w:t>lattitude</w:t>
      </w:r>
      <w:proofErr w:type="spellEnd"/>
      <w:r w:rsidR="0044D8A2" w:rsidRPr="00452BD8">
        <w:rPr>
          <w:rFonts w:ascii="Aptos" w:eastAsia="Times New Roman" w:hAnsi="Aptos" w:cs="Times New Roman"/>
          <w:color w:val="000000" w:themeColor="text1"/>
          <w:sz w:val="24"/>
          <w:szCs w:val="24"/>
        </w:rPr>
        <w:t xml:space="preserve"> (breddegrad)</w:t>
      </w:r>
      <w:r w:rsidRPr="00452BD8">
        <w:rPr>
          <w:rFonts w:ascii="Aptos" w:eastAsia="Times New Roman" w:hAnsi="Aptos" w:cs="Times New Roman"/>
          <w:color w:val="000000" w:themeColor="text1"/>
          <w:sz w:val="24"/>
          <w:szCs w:val="24"/>
        </w:rPr>
        <w:t xml:space="preserve"> og longitude </w:t>
      </w:r>
      <w:r w:rsidR="470B548D" w:rsidRPr="00452BD8">
        <w:rPr>
          <w:rFonts w:ascii="Aptos" w:eastAsia="Times New Roman" w:hAnsi="Aptos" w:cs="Times New Roman"/>
          <w:color w:val="000000" w:themeColor="text1"/>
          <w:sz w:val="24"/>
          <w:szCs w:val="24"/>
        </w:rPr>
        <w:t>(lengdegrad) eller et stedsnavn og returnere det omvendte</w:t>
      </w:r>
      <w:r w:rsidR="005D2E18"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526915302"/>
          <w:citation/>
        </w:sdtPr>
        <w:sdtEndPr/>
        <w:sdtContent>
          <w:r w:rsidR="005D2E18" w:rsidRPr="00452BD8">
            <w:rPr>
              <w:rFonts w:ascii="Aptos" w:eastAsia="Times New Roman" w:hAnsi="Aptos" w:cs="Times New Roman"/>
              <w:color w:val="000000" w:themeColor="text1"/>
              <w:sz w:val="24"/>
              <w:szCs w:val="24"/>
            </w:rPr>
            <w:fldChar w:fldCharType="begin"/>
          </w:r>
          <w:r w:rsidR="005D2E18" w:rsidRPr="00452BD8">
            <w:rPr>
              <w:rFonts w:ascii="Aptos" w:eastAsia="Times New Roman" w:hAnsi="Aptos" w:cs="Times New Roman"/>
              <w:color w:val="000000" w:themeColor="text1"/>
              <w:sz w:val="24"/>
              <w:szCs w:val="24"/>
            </w:rPr>
            <w:instrText xml:space="preserve"> CITATION And242 \l 1044 </w:instrText>
          </w:r>
          <w:r w:rsidR="005D2E18" w:rsidRPr="00452BD8">
            <w:rPr>
              <w:rFonts w:ascii="Aptos" w:eastAsia="Times New Roman" w:hAnsi="Aptos" w:cs="Times New Roman"/>
              <w:color w:val="000000" w:themeColor="text1"/>
              <w:sz w:val="24"/>
              <w:szCs w:val="24"/>
            </w:rPr>
            <w:fldChar w:fldCharType="separate"/>
          </w:r>
          <w:r w:rsidR="005D2E18" w:rsidRPr="00452BD8">
            <w:rPr>
              <w:rFonts w:ascii="Aptos" w:eastAsia="Times New Roman" w:hAnsi="Aptos" w:cs="Times New Roman"/>
              <w:noProof/>
              <w:color w:val="000000" w:themeColor="text1"/>
              <w:sz w:val="24"/>
              <w:szCs w:val="24"/>
            </w:rPr>
            <w:t>(Android Developers, 2024)</w:t>
          </w:r>
          <w:r w:rsidR="005D2E18" w:rsidRPr="00452BD8">
            <w:rPr>
              <w:rFonts w:ascii="Aptos" w:eastAsia="Times New Roman" w:hAnsi="Aptos" w:cs="Times New Roman"/>
              <w:color w:val="000000" w:themeColor="text1"/>
              <w:sz w:val="24"/>
              <w:szCs w:val="24"/>
            </w:rPr>
            <w:fldChar w:fldCharType="end"/>
          </w:r>
        </w:sdtContent>
      </w:sdt>
      <w:r w:rsidR="470B548D" w:rsidRPr="00452BD8">
        <w:rPr>
          <w:rFonts w:ascii="Aptos" w:eastAsia="Times New Roman" w:hAnsi="Aptos" w:cs="Times New Roman"/>
          <w:color w:val="000000" w:themeColor="text1"/>
          <w:sz w:val="24"/>
          <w:szCs w:val="24"/>
        </w:rPr>
        <w:t xml:space="preserve">. Dette hjelper oss med å kunne </w:t>
      </w:r>
      <w:r w:rsidR="759DDB78" w:rsidRPr="00452BD8">
        <w:rPr>
          <w:rFonts w:ascii="Aptos" w:eastAsia="Times New Roman" w:hAnsi="Aptos" w:cs="Times New Roman"/>
          <w:color w:val="000000" w:themeColor="text1"/>
          <w:sz w:val="24"/>
          <w:szCs w:val="24"/>
        </w:rPr>
        <w:t xml:space="preserve">søke på steder i </w:t>
      </w:r>
      <w:r w:rsidR="759DDB78" w:rsidRPr="00452BD8">
        <w:rPr>
          <w:rFonts w:ascii="Aptos" w:eastAsia="Times New Roman" w:hAnsi="Aptos" w:cs="Times New Roman"/>
          <w:color w:val="000000" w:themeColor="text1"/>
          <w:sz w:val="24"/>
          <w:szCs w:val="24"/>
        </w:rPr>
        <w:lastRenderedPageBreak/>
        <w:t xml:space="preserve">søkebaren, som da gir oss koordinatene som vi bruker for å få værdata fra MET sine APIer. Når man trykker på kartet istedenfor å søke, så </w:t>
      </w:r>
      <w:r w:rsidR="2D9D7B02" w:rsidRPr="00452BD8">
        <w:rPr>
          <w:rFonts w:ascii="Aptos" w:eastAsia="Times New Roman" w:hAnsi="Aptos" w:cs="Times New Roman"/>
          <w:color w:val="000000" w:themeColor="text1"/>
          <w:sz w:val="24"/>
          <w:szCs w:val="24"/>
        </w:rPr>
        <w:t>bruker vi koordinatene vi får derfra i Geocoding-APIet for å finne stedsnavn. Hvis man trykker på en</w:t>
      </w:r>
      <w:r w:rsidR="758B73B8" w:rsidRPr="00452BD8">
        <w:rPr>
          <w:rFonts w:ascii="Aptos" w:eastAsia="Times New Roman" w:hAnsi="Aptos" w:cs="Times New Roman"/>
          <w:color w:val="000000" w:themeColor="text1"/>
          <w:sz w:val="24"/>
          <w:szCs w:val="24"/>
        </w:rPr>
        <w:t xml:space="preserve"> gate, vil man få opp bynavn og gate. Ellers blir det som regel fylke og bynavn.</w:t>
      </w:r>
      <w:r w:rsidR="15A7113E" w:rsidRPr="00452BD8">
        <w:rPr>
          <w:rFonts w:ascii="Aptos" w:eastAsia="Times New Roman" w:hAnsi="Aptos" w:cs="Times New Roman"/>
          <w:color w:val="000000" w:themeColor="text1"/>
          <w:sz w:val="24"/>
          <w:szCs w:val="24"/>
        </w:rPr>
        <w:t xml:space="preserve"> </w:t>
      </w:r>
      <w:r w:rsidR="4FEF70CA" w:rsidRPr="00452BD8">
        <w:rPr>
          <w:rFonts w:ascii="Aptos" w:eastAsia="Times New Roman" w:hAnsi="Aptos" w:cs="Times New Roman"/>
          <w:color w:val="000000" w:themeColor="text1"/>
          <w:sz w:val="24"/>
          <w:szCs w:val="24"/>
        </w:rPr>
        <w:t xml:space="preserve">Places API blir brukt for </w:t>
      </w:r>
      <w:r w:rsidR="21B28AFA" w:rsidRPr="00452BD8">
        <w:rPr>
          <w:rFonts w:ascii="Aptos" w:eastAsia="Times New Roman" w:hAnsi="Aptos" w:cs="Times New Roman"/>
          <w:color w:val="000000" w:themeColor="text1"/>
          <w:sz w:val="24"/>
          <w:szCs w:val="24"/>
        </w:rPr>
        <w:t xml:space="preserve">å oppnå </w:t>
      </w:r>
      <w:proofErr w:type="spellStart"/>
      <w:r w:rsidR="21B28AFA" w:rsidRPr="00452BD8">
        <w:rPr>
          <w:rFonts w:ascii="Aptos" w:eastAsia="Times New Roman" w:hAnsi="Aptos" w:cs="Times New Roman"/>
          <w:color w:val="000000" w:themeColor="text1"/>
          <w:sz w:val="24"/>
          <w:szCs w:val="24"/>
        </w:rPr>
        <w:t>autofyll</w:t>
      </w:r>
      <w:proofErr w:type="spellEnd"/>
      <w:r w:rsidR="7C8C29EF" w:rsidRPr="00452BD8">
        <w:rPr>
          <w:rFonts w:ascii="Aptos" w:eastAsia="Times New Roman" w:hAnsi="Aptos" w:cs="Times New Roman"/>
          <w:color w:val="000000" w:themeColor="text1"/>
          <w:sz w:val="24"/>
          <w:szCs w:val="24"/>
        </w:rPr>
        <w:t xml:space="preserve"> når man søker på steder i søkebaren. </w:t>
      </w:r>
      <w:r w:rsidR="4006C6E8" w:rsidRPr="00452BD8">
        <w:rPr>
          <w:rFonts w:ascii="Aptos" w:eastAsia="Times New Roman" w:hAnsi="Aptos" w:cs="Times New Roman"/>
          <w:color w:val="000000" w:themeColor="text1"/>
          <w:sz w:val="24"/>
          <w:szCs w:val="24"/>
        </w:rPr>
        <w:t xml:space="preserve">Dette </w:t>
      </w:r>
      <w:proofErr w:type="spellStart"/>
      <w:r w:rsidR="4006C6E8" w:rsidRPr="00452BD8">
        <w:rPr>
          <w:rFonts w:ascii="Aptos" w:eastAsia="Times New Roman" w:hAnsi="Aptos" w:cs="Times New Roman"/>
          <w:color w:val="000000" w:themeColor="text1"/>
          <w:sz w:val="24"/>
          <w:szCs w:val="24"/>
        </w:rPr>
        <w:t>APIet</w:t>
      </w:r>
      <w:proofErr w:type="spellEnd"/>
      <w:r w:rsidR="4006C6E8" w:rsidRPr="00452BD8">
        <w:rPr>
          <w:rFonts w:ascii="Aptos" w:eastAsia="Times New Roman" w:hAnsi="Aptos" w:cs="Times New Roman"/>
          <w:color w:val="000000" w:themeColor="text1"/>
          <w:sz w:val="24"/>
          <w:szCs w:val="24"/>
        </w:rPr>
        <w:t xml:space="preserve"> </w:t>
      </w:r>
      <w:proofErr w:type="spellStart"/>
      <w:r w:rsidR="7E4CCC14" w:rsidRPr="00452BD8">
        <w:rPr>
          <w:rFonts w:ascii="Aptos" w:eastAsia="Times New Roman" w:hAnsi="Aptos" w:cs="Times New Roman"/>
          <w:color w:val="000000" w:themeColor="text1"/>
          <w:sz w:val="24"/>
          <w:szCs w:val="24"/>
        </w:rPr>
        <w:t>tilbyer</w:t>
      </w:r>
      <w:proofErr w:type="spellEnd"/>
      <w:r w:rsidR="7E4CCC14" w:rsidRPr="00452BD8">
        <w:rPr>
          <w:rFonts w:ascii="Aptos" w:eastAsia="Times New Roman" w:hAnsi="Aptos" w:cs="Times New Roman"/>
          <w:color w:val="000000" w:themeColor="text1"/>
          <w:sz w:val="24"/>
          <w:szCs w:val="24"/>
        </w:rPr>
        <w:t xml:space="preserve"> over 100 millioner steder å søke på i hele verden</w:t>
      </w:r>
      <w:r w:rsidR="005D2E18"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1937863822"/>
          <w:citation/>
        </w:sdtPr>
        <w:sdtEndPr/>
        <w:sdtContent>
          <w:r w:rsidR="00F6468A" w:rsidRPr="00452BD8">
            <w:rPr>
              <w:rFonts w:ascii="Aptos" w:eastAsia="Times New Roman" w:hAnsi="Aptos" w:cs="Times New Roman"/>
              <w:color w:val="000000" w:themeColor="text1"/>
              <w:sz w:val="24"/>
              <w:szCs w:val="24"/>
            </w:rPr>
            <w:fldChar w:fldCharType="begin"/>
          </w:r>
          <w:r w:rsidR="00F6468A" w:rsidRPr="00452BD8">
            <w:rPr>
              <w:rFonts w:ascii="Aptos" w:eastAsia="Times New Roman" w:hAnsi="Aptos" w:cs="Times New Roman"/>
              <w:color w:val="000000" w:themeColor="text1"/>
              <w:sz w:val="24"/>
              <w:szCs w:val="24"/>
            </w:rPr>
            <w:instrText xml:space="preserve"> CITATION And243 \l 1044 </w:instrText>
          </w:r>
          <w:r w:rsidR="00F6468A" w:rsidRPr="00452BD8">
            <w:rPr>
              <w:rFonts w:ascii="Aptos" w:eastAsia="Times New Roman" w:hAnsi="Aptos" w:cs="Times New Roman"/>
              <w:color w:val="000000" w:themeColor="text1"/>
              <w:sz w:val="24"/>
              <w:szCs w:val="24"/>
            </w:rPr>
            <w:fldChar w:fldCharType="separate"/>
          </w:r>
          <w:r w:rsidR="00F6468A" w:rsidRPr="00452BD8">
            <w:rPr>
              <w:rFonts w:ascii="Aptos" w:eastAsia="Times New Roman" w:hAnsi="Aptos" w:cs="Times New Roman"/>
              <w:noProof/>
              <w:color w:val="000000" w:themeColor="text1"/>
              <w:sz w:val="24"/>
              <w:szCs w:val="24"/>
            </w:rPr>
            <w:t>(Android Developers, 2024)</w:t>
          </w:r>
          <w:r w:rsidR="00F6468A" w:rsidRPr="00452BD8">
            <w:rPr>
              <w:rFonts w:ascii="Aptos" w:eastAsia="Times New Roman" w:hAnsi="Aptos" w:cs="Times New Roman"/>
              <w:color w:val="000000" w:themeColor="text1"/>
              <w:sz w:val="24"/>
              <w:szCs w:val="24"/>
            </w:rPr>
            <w:fldChar w:fldCharType="end"/>
          </w:r>
        </w:sdtContent>
      </w:sdt>
      <w:r w:rsidR="7E4CCC14" w:rsidRPr="00452BD8">
        <w:rPr>
          <w:rFonts w:ascii="Aptos" w:eastAsia="Times New Roman" w:hAnsi="Aptos" w:cs="Times New Roman"/>
          <w:color w:val="000000" w:themeColor="text1"/>
          <w:sz w:val="24"/>
          <w:szCs w:val="24"/>
        </w:rPr>
        <w:t>.</w:t>
      </w:r>
    </w:p>
    <w:p w14:paraId="59D2D32C" w14:textId="77777777" w:rsidR="00AA09E6" w:rsidRPr="00452BD8" w:rsidRDefault="00AA09E6" w:rsidP="00AA09E6">
      <w:pPr>
        <w:shd w:val="clear" w:color="auto" w:fill="FFFFFF" w:themeFill="background1"/>
        <w:spacing w:after="0" w:line="360" w:lineRule="auto"/>
        <w:ind w:right="-20"/>
        <w:rPr>
          <w:rFonts w:ascii="Aptos" w:eastAsia="Times New Roman" w:hAnsi="Aptos" w:cs="Times New Roman"/>
          <w:color w:val="000000" w:themeColor="text1"/>
          <w:sz w:val="24"/>
          <w:szCs w:val="24"/>
        </w:rPr>
      </w:pPr>
    </w:p>
    <w:p w14:paraId="75384D4A" w14:textId="49E3E394" w:rsidR="007A2496" w:rsidRPr="006F3D67" w:rsidRDefault="007A2496" w:rsidP="000E7615">
      <w:pPr>
        <w:pStyle w:val="Listeavsnitt"/>
        <w:numPr>
          <w:ilvl w:val="0"/>
          <w:numId w:val="9"/>
        </w:numPr>
        <w:spacing w:line="360" w:lineRule="auto"/>
        <w:ind w:right="-20"/>
        <w:rPr>
          <w:rFonts w:ascii="Aptos" w:eastAsia="Times New Roman" w:hAnsi="Aptos" w:cs="Times New Roman"/>
          <w:b/>
          <w:color w:val="000000" w:themeColor="text1"/>
          <w:sz w:val="36"/>
          <w:szCs w:val="36"/>
        </w:rPr>
      </w:pPr>
      <w:r w:rsidRPr="006F3D67">
        <w:rPr>
          <w:rFonts w:ascii="Aptos" w:eastAsia="Times New Roman" w:hAnsi="Aptos" w:cs="Times New Roman"/>
          <w:b/>
          <w:color w:val="000000" w:themeColor="text1"/>
          <w:sz w:val="36"/>
          <w:szCs w:val="36"/>
        </w:rPr>
        <w:t>Prosessdokumentasjon</w:t>
      </w:r>
    </w:p>
    <w:p w14:paraId="47ECF9E7" w14:textId="192B8B22" w:rsidR="00850286" w:rsidRPr="00452BD8" w:rsidRDefault="00850286"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4.1 Utviklingsmetode og smidige praksiser</w:t>
      </w:r>
    </w:p>
    <w:p w14:paraId="661C7B78" w14:textId="4B286DCB" w:rsidR="00BA34A4" w:rsidRPr="00452BD8" w:rsidRDefault="002827AF" w:rsidP="00094AC8">
      <w:pPr>
        <w:spacing w:line="360" w:lineRule="auto"/>
        <w:ind w:right="-20"/>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I utviklingen av vårt prosjekt har vi vedtatt å følge en smidig tilnærming, spesifikt ved å implementere Scrum-metodikken. Dette har vært avgjørende for å sikre kontinuerlig fremgang og tilpasning til endringer underveis i prosjektet.</w:t>
      </w:r>
    </w:p>
    <w:p w14:paraId="7F5B6029" w14:textId="595BDC64" w:rsidR="00094AC8" w:rsidRPr="00452BD8" w:rsidRDefault="00094AC8" w:rsidP="00094AC8">
      <w:pPr>
        <w:spacing w:line="360" w:lineRule="auto"/>
        <w:ind w:right="-20"/>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Vi har organisert vårt utviklingsteam i henhold til Scrum-prinsippene, </w:t>
      </w:r>
      <w:r w:rsidR="000E4844" w:rsidRPr="00452BD8">
        <w:rPr>
          <w:rFonts w:ascii="Aptos" w:hAnsi="Aptos" w:cs="Segoe UI"/>
          <w:color w:val="0D0D0D"/>
          <w:sz w:val="24"/>
          <w:szCs w:val="24"/>
          <w:shd w:val="clear" w:color="auto" w:fill="FFFFFF"/>
        </w:rPr>
        <w:t xml:space="preserve">en ramme </w:t>
      </w:r>
      <w:r w:rsidRPr="00452BD8">
        <w:rPr>
          <w:rFonts w:ascii="Aptos" w:hAnsi="Aptos" w:cs="Segoe UI"/>
          <w:color w:val="0D0D0D"/>
          <w:sz w:val="24"/>
          <w:szCs w:val="24"/>
          <w:shd w:val="clear" w:color="auto" w:fill="FFFFFF"/>
        </w:rPr>
        <w:t>med klare roller og faste møtestrukturer</w:t>
      </w:r>
      <w:sdt>
        <w:sdtPr>
          <w:rPr>
            <w:rFonts w:ascii="Aptos" w:hAnsi="Aptos" w:cs="Segoe UI"/>
            <w:color w:val="0D0D0D"/>
            <w:sz w:val="24"/>
            <w:szCs w:val="24"/>
            <w:shd w:val="clear" w:color="auto" w:fill="FFFFFF"/>
          </w:rPr>
          <w:id w:val="1924063359"/>
          <w:citation/>
        </w:sdtPr>
        <w:sdtEndPr>
          <w:rPr>
            <w:color w:val="0D0D0D" w:themeColor="text1" w:themeTint="F2"/>
          </w:rPr>
        </w:sdtEndPr>
        <w:sdtContent>
          <w:r w:rsidR="00464A66" w:rsidRPr="00452BD8">
            <w:rPr>
              <w:rFonts w:ascii="Aptos" w:hAnsi="Aptos" w:cs="Segoe UI"/>
              <w:color w:val="0D0D0D"/>
              <w:sz w:val="24"/>
              <w:szCs w:val="24"/>
              <w:shd w:val="clear" w:color="auto" w:fill="FFFFFF"/>
            </w:rPr>
            <w:fldChar w:fldCharType="begin"/>
          </w:r>
          <w:r w:rsidR="00464A66" w:rsidRPr="00452BD8">
            <w:rPr>
              <w:rFonts w:ascii="Aptos" w:hAnsi="Aptos" w:cs="Segoe UI"/>
              <w:color w:val="0D0D0D"/>
              <w:sz w:val="24"/>
              <w:szCs w:val="24"/>
              <w:shd w:val="clear" w:color="auto" w:fill="FFFFFF"/>
            </w:rPr>
            <w:instrText xml:space="preserve"> CITATION Atl \l 1044 </w:instrText>
          </w:r>
          <w:r w:rsidR="00464A66" w:rsidRPr="00452BD8">
            <w:rPr>
              <w:rFonts w:ascii="Aptos" w:hAnsi="Aptos" w:cs="Segoe UI"/>
              <w:color w:val="0D0D0D"/>
              <w:sz w:val="24"/>
              <w:szCs w:val="24"/>
              <w:shd w:val="clear" w:color="auto" w:fill="FFFFFF"/>
            </w:rPr>
            <w:fldChar w:fldCharType="separate"/>
          </w:r>
          <w:r w:rsidR="000D15FD" w:rsidRPr="00452BD8">
            <w:rPr>
              <w:rFonts w:ascii="Aptos" w:hAnsi="Aptos" w:cs="Segoe UI"/>
              <w:color w:val="0D0D0D"/>
              <w:sz w:val="24"/>
              <w:szCs w:val="24"/>
              <w:shd w:val="clear" w:color="auto" w:fill="FFFFFF"/>
            </w:rPr>
            <w:t xml:space="preserve"> (Atlassian)</w:t>
          </w:r>
          <w:r w:rsidR="00464A66" w:rsidRPr="00452BD8">
            <w:rPr>
              <w:rFonts w:ascii="Aptos" w:hAnsi="Aptos" w:cs="Segoe UI"/>
              <w:color w:val="0D0D0D"/>
              <w:sz w:val="24"/>
              <w:szCs w:val="24"/>
              <w:shd w:val="clear" w:color="auto" w:fill="FFFFFF"/>
            </w:rPr>
            <w:fldChar w:fldCharType="end"/>
          </w:r>
        </w:sdtContent>
      </w:sdt>
      <w:r w:rsidRPr="00452BD8">
        <w:rPr>
          <w:rFonts w:ascii="Aptos" w:hAnsi="Aptos" w:cs="Segoe UI"/>
          <w:color w:val="0D0D0D"/>
          <w:sz w:val="24"/>
          <w:szCs w:val="24"/>
          <w:shd w:val="clear" w:color="auto" w:fill="FFFFFF"/>
        </w:rPr>
        <w:t xml:space="preserve">. </w:t>
      </w:r>
    </w:p>
    <w:p w14:paraId="5C5DEA9F" w14:textId="03AFAE7F" w:rsidR="00094AC8" w:rsidRPr="00452BD8" w:rsidRDefault="00094AC8" w:rsidP="00094AC8">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Produkteier</w:t>
      </w:r>
      <w:r w:rsidRPr="00452BD8">
        <w:rPr>
          <w:rFonts w:ascii="Aptos" w:hAnsi="Aptos" w:cs="Segoe UI"/>
          <w:color w:val="0D0D0D"/>
          <w:sz w:val="24"/>
          <w:szCs w:val="24"/>
          <w:shd w:val="clear" w:color="auto" w:fill="FFFFFF"/>
        </w:rPr>
        <w:t xml:space="preserve">: Przemek har tatt rollen som produktansvarlig og er ansvarlig for å </w:t>
      </w:r>
      <w:r w:rsidR="0020199C" w:rsidRPr="00452BD8">
        <w:rPr>
          <w:rFonts w:ascii="Aptos" w:hAnsi="Aptos" w:cs="Segoe UI"/>
          <w:color w:val="0D0D0D"/>
          <w:sz w:val="24"/>
          <w:szCs w:val="24"/>
          <w:shd w:val="clear" w:color="auto" w:fill="FFFFFF"/>
        </w:rPr>
        <w:t>definere prosjektets visjon</w:t>
      </w:r>
      <w:r w:rsidR="00906A13" w:rsidRPr="00452BD8">
        <w:rPr>
          <w:rFonts w:ascii="Aptos" w:hAnsi="Aptos" w:cs="Segoe UI"/>
          <w:color w:val="0D0D0D"/>
          <w:sz w:val="24"/>
          <w:szCs w:val="24"/>
          <w:shd w:val="clear" w:color="auto" w:fill="FFFFFF"/>
        </w:rPr>
        <w:t xml:space="preserve">, </w:t>
      </w:r>
      <w:r w:rsidRPr="00452BD8">
        <w:rPr>
          <w:rFonts w:ascii="Aptos" w:hAnsi="Aptos" w:cs="Segoe UI"/>
          <w:color w:val="0D0D0D"/>
          <w:sz w:val="24"/>
          <w:szCs w:val="24"/>
          <w:shd w:val="clear" w:color="auto" w:fill="FFFFFF"/>
        </w:rPr>
        <w:t>prioritere oppgaver basert på behov</w:t>
      </w:r>
      <w:r w:rsidR="00F63D0A" w:rsidRPr="00452BD8">
        <w:rPr>
          <w:rFonts w:ascii="Aptos" w:hAnsi="Aptos" w:cs="Segoe UI"/>
          <w:color w:val="0D0D0D"/>
          <w:sz w:val="24"/>
          <w:szCs w:val="24"/>
          <w:shd w:val="clear" w:color="auto" w:fill="FFFFFF"/>
        </w:rPr>
        <w:t>et som trengs</w:t>
      </w:r>
      <w:r w:rsidR="00464A66" w:rsidRPr="00452BD8">
        <w:rPr>
          <w:rFonts w:ascii="Aptos" w:hAnsi="Aptos" w:cs="Segoe UI"/>
          <w:color w:val="0D0D0D"/>
          <w:sz w:val="24"/>
          <w:szCs w:val="24"/>
          <w:shd w:val="clear" w:color="auto" w:fill="FFFFFF"/>
        </w:rPr>
        <w:t>,</w:t>
      </w:r>
      <w:r w:rsidRPr="00452BD8">
        <w:rPr>
          <w:rFonts w:ascii="Aptos" w:hAnsi="Aptos" w:cs="Segoe UI"/>
          <w:color w:val="0D0D0D"/>
          <w:sz w:val="24"/>
          <w:szCs w:val="24"/>
          <w:shd w:val="clear" w:color="auto" w:fill="FFFFFF"/>
        </w:rPr>
        <w:t xml:space="preserve"> og </w:t>
      </w:r>
      <w:r w:rsidR="00BD42D2" w:rsidRPr="00452BD8">
        <w:rPr>
          <w:rFonts w:ascii="Aptos" w:hAnsi="Aptos" w:cs="Segoe UI"/>
          <w:color w:val="0D0D0D"/>
          <w:sz w:val="24"/>
          <w:szCs w:val="24"/>
          <w:shd w:val="clear" w:color="auto" w:fill="FFFFFF"/>
        </w:rPr>
        <w:t>sørge</w:t>
      </w:r>
      <w:r w:rsidRPr="00452BD8">
        <w:rPr>
          <w:rFonts w:ascii="Aptos" w:hAnsi="Aptos" w:cs="Segoe UI"/>
          <w:color w:val="0D0D0D"/>
          <w:sz w:val="24"/>
          <w:szCs w:val="24"/>
          <w:shd w:val="clear" w:color="auto" w:fill="FFFFFF"/>
        </w:rPr>
        <w:t xml:space="preserve"> for </w:t>
      </w:r>
      <w:r w:rsidR="00BD42D2" w:rsidRPr="00452BD8">
        <w:rPr>
          <w:rFonts w:ascii="Aptos" w:hAnsi="Aptos" w:cs="Segoe UI"/>
          <w:color w:val="0D0D0D"/>
          <w:sz w:val="24"/>
          <w:szCs w:val="24"/>
          <w:shd w:val="clear" w:color="auto" w:fill="FFFFFF"/>
        </w:rPr>
        <w:t xml:space="preserve">at backlogen er relevant, omfattende og forståelig. </w:t>
      </w:r>
    </w:p>
    <w:p w14:paraId="19FEC1E3" w14:textId="05C5E75A" w:rsidR="00094AC8" w:rsidRPr="00452BD8" w:rsidRDefault="00094AC8" w:rsidP="00094AC8">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Scrum Master</w:t>
      </w:r>
      <w:r w:rsidRPr="00452BD8">
        <w:rPr>
          <w:rFonts w:ascii="Aptos" w:hAnsi="Aptos" w:cs="Segoe UI"/>
          <w:color w:val="0D0D0D"/>
          <w:sz w:val="24"/>
          <w:szCs w:val="24"/>
          <w:shd w:val="clear" w:color="auto" w:fill="FFFFFF"/>
        </w:rPr>
        <w:t xml:space="preserve">: Warsame har påtatt seg rollen som Scrum Master og er ansvarlig for å </w:t>
      </w:r>
      <w:r w:rsidR="00B12641" w:rsidRPr="00452BD8">
        <w:rPr>
          <w:rFonts w:ascii="Aptos" w:hAnsi="Aptos" w:cs="Segoe UI"/>
          <w:color w:val="0D0D0D"/>
          <w:sz w:val="24"/>
          <w:szCs w:val="24"/>
          <w:shd w:val="clear" w:color="auto" w:fill="FFFFFF"/>
        </w:rPr>
        <w:t xml:space="preserve">optimalisere </w:t>
      </w:r>
      <w:r w:rsidR="006653B1" w:rsidRPr="00452BD8">
        <w:rPr>
          <w:rFonts w:ascii="Aptos" w:hAnsi="Aptos" w:cs="Segoe UI"/>
          <w:color w:val="0D0D0D"/>
          <w:sz w:val="24"/>
          <w:szCs w:val="24"/>
          <w:shd w:val="clear" w:color="auto" w:fill="FFFFFF"/>
        </w:rPr>
        <w:t>gjennomstrømning og produktivitet ved å</w:t>
      </w:r>
      <w:r w:rsidRPr="00452BD8">
        <w:rPr>
          <w:rFonts w:ascii="Aptos" w:hAnsi="Aptos" w:cs="Segoe UI"/>
          <w:color w:val="0D0D0D"/>
          <w:sz w:val="24"/>
          <w:szCs w:val="24"/>
          <w:shd w:val="clear" w:color="auto" w:fill="FFFFFF"/>
        </w:rPr>
        <w:t xml:space="preserve"> fjerne hindringer</w:t>
      </w:r>
      <w:r w:rsidR="00464A66" w:rsidRPr="00452BD8">
        <w:rPr>
          <w:rFonts w:ascii="Aptos" w:hAnsi="Aptos" w:cs="Segoe UI"/>
          <w:color w:val="0D0D0D"/>
          <w:sz w:val="24"/>
          <w:szCs w:val="24"/>
          <w:shd w:val="clear" w:color="auto" w:fill="FFFFFF"/>
        </w:rPr>
        <w:t>,</w:t>
      </w:r>
      <w:r w:rsidRPr="00452BD8">
        <w:rPr>
          <w:rFonts w:ascii="Aptos" w:hAnsi="Aptos" w:cs="Segoe UI"/>
          <w:color w:val="0D0D0D"/>
          <w:sz w:val="24"/>
          <w:szCs w:val="24"/>
          <w:shd w:val="clear" w:color="auto" w:fill="FFFFFF"/>
        </w:rPr>
        <w:t xml:space="preserve"> og sørge for at Scrum-prosessene blir fulgt.</w:t>
      </w:r>
      <w:r w:rsidR="002F20DE" w:rsidRPr="00452BD8">
        <w:rPr>
          <w:rFonts w:ascii="Aptos" w:hAnsi="Aptos" w:cs="Segoe UI"/>
          <w:color w:val="0D0D0D"/>
          <w:sz w:val="24"/>
          <w:szCs w:val="24"/>
          <w:shd w:val="clear" w:color="auto" w:fill="FFFFFF"/>
        </w:rPr>
        <w:t xml:space="preserve"> </w:t>
      </w:r>
      <w:r w:rsidR="00E876A8" w:rsidRPr="00452BD8">
        <w:rPr>
          <w:rFonts w:ascii="Aptos" w:hAnsi="Aptos" w:cs="Segoe UI"/>
          <w:color w:val="0D0D0D"/>
          <w:sz w:val="24"/>
          <w:szCs w:val="24"/>
          <w:shd w:val="clear" w:color="auto" w:fill="FFFFFF"/>
        </w:rPr>
        <w:t xml:space="preserve">I tillegg </w:t>
      </w:r>
      <w:r w:rsidR="001F3AFA" w:rsidRPr="00452BD8">
        <w:rPr>
          <w:rFonts w:ascii="Aptos" w:hAnsi="Aptos" w:cs="Segoe UI"/>
          <w:color w:val="0D0D0D"/>
          <w:sz w:val="24"/>
          <w:szCs w:val="24"/>
          <w:shd w:val="clear" w:color="auto" w:fill="FFFFFF"/>
        </w:rPr>
        <w:t>til å fasilitere Scrum</w:t>
      </w:r>
      <w:r w:rsidR="009A2A16" w:rsidRPr="00452BD8">
        <w:rPr>
          <w:rFonts w:ascii="Aptos" w:hAnsi="Aptos" w:cs="Segoe UI"/>
          <w:color w:val="0D0D0D"/>
          <w:sz w:val="24"/>
          <w:szCs w:val="24"/>
          <w:shd w:val="clear" w:color="auto" w:fill="FFFFFF"/>
        </w:rPr>
        <w:t xml:space="preserve">-ritualer </w:t>
      </w:r>
      <w:r w:rsidR="00D41043" w:rsidRPr="00452BD8">
        <w:rPr>
          <w:rFonts w:ascii="Aptos" w:hAnsi="Aptos" w:cs="Segoe UI"/>
          <w:color w:val="0D0D0D"/>
          <w:sz w:val="24"/>
          <w:szCs w:val="24"/>
          <w:shd w:val="clear" w:color="auto" w:fill="FFFFFF"/>
        </w:rPr>
        <w:t>som daily standups, sprintplanlegging og retrospektiver.</w:t>
      </w:r>
    </w:p>
    <w:p w14:paraId="69098113" w14:textId="6A08212B" w:rsidR="00282B8B" w:rsidRPr="00452BD8" w:rsidRDefault="00094AC8" w:rsidP="00482398">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Utviklingsteam</w:t>
      </w:r>
      <w:r w:rsidRPr="00452BD8">
        <w:rPr>
          <w:rFonts w:ascii="Aptos" w:hAnsi="Aptos" w:cs="Segoe UI"/>
          <w:color w:val="0D0D0D"/>
          <w:sz w:val="24"/>
          <w:szCs w:val="24"/>
          <w:shd w:val="clear" w:color="auto" w:fill="FFFFFF"/>
        </w:rPr>
        <w:t>: Vår utviklingsgruppe består av flere medlemmer med ulike ferdigheter og ansvarsområder. Alle bidrar til å oppfylle sprintmål og levere funksjonalitet i henhold til kravspesifikasjonene.</w:t>
      </w:r>
      <w:r w:rsidR="00CA7837" w:rsidRPr="00452BD8">
        <w:rPr>
          <w:rFonts w:ascii="Aptos" w:hAnsi="Aptos" w:cs="Segoe UI"/>
          <w:color w:val="0D0D0D"/>
          <w:sz w:val="24"/>
          <w:szCs w:val="24"/>
          <w:shd w:val="clear" w:color="auto" w:fill="FFFFFF"/>
        </w:rPr>
        <w:t xml:space="preserve"> </w:t>
      </w:r>
      <w:r w:rsidR="00321315" w:rsidRPr="00452BD8">
        <w:rPr>
          <w:rFonts w:ascii="Aptos" w:hAnsi="Aptos" w:cs="Segoe UI"/>
          <w:color w:val="0D0D0D"/>
          <w:sz w:val="24"/>
          <w:szCs w:val="24"/>
          <w:shd w:val="clear" w:color="auto" w:fill="FFFFFF"/>
        </w:rPr>
        <w:t>Sørger for at produktet blir levert etter hver sprint</w:t>
      </w:r>
      <w:r w:rsidR="0037369D" w:rsidRPr="00452BD8">
        <w:rPr>
          <w:rFonts w:ascii="Aptos" w:hAnsi="Aptos" w:cs="Segoe UI"/>
          <w:color w:val="0D0D0D"/>
          <w:sz w:val="24"/>
          <w:szCs w:val="24"/>
          <w:shd w:val="clear" w:color="auto" w:fill="FFFFFF"/>
        </w:rPr>
        <w:t>.</w:t>
      </w:r>
    </w:p>
    <w:p w14:paraId="1E0E20BF" w14:textId="019BE671" w:rsidR="00CF73A6" w:rsidRPr="00452BD8" w:rsidRDefault="00CF73A6" w:rsidP="00CF73A6">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Bruk av smidige praksiser og verktøy</w:t>
      </w:r>
    </w:p>
    <w:p w14:paraId="1F0AFA6F" w14:textId="77777777" w:rsidR="00CF73A6" w:rsidRPr="00452BD8" w:rsidRDefault="00CF73A6" w:rsidP="00CF73A6">
      <w:pPr>
        <w:spacing w:line="360" w:lineRule="auto"/>
        <w:ind w:right="-20"/>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For å støtte vår smidige tilnærming og Scrum-metodikk, har vi tatt i bruk ulike verktøy og praksiser:</w:t>
      </w:r>
    </w:p>
    <w:p w14:paraId="016C590E" w14:textId="66606865" w:rsidR="004143DF" w:rsidRPr="00452BD8" w:rsidRDefault="004143DF" w:rsidP="00CF73A6">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lastRenderedPageBreak/>
        <w:t>Sprintplanlegging</w:t>
      </w:r>
      <w:r w:rsidRPr="00452BD8">
        <w:rPr>
          <w:rFonts w:ascii="Aptos" w:hAnsi="Aptos" w:cs="Segoe UI"/>
          <w:color w:val="0D0D0D"/>
          <w:sz w:val="24"/>
          <w:szCs w:val="24"/>
          <w:shd w:val="clear" w:color="auto" w:fill="FFFFFF"/>
        </w:rPr>
        <w:t>: Ved begynnelsen av hver sprint planlegger vi oppgaver basert på produktbackloggen. Vi vurderer kompleksitet og prioriterer oppgaver som skal løses i løpet av sprinten.</w:t>
      </w:r>
      <w:r w:rsidR="007A06A3" w:rsidRPr="00452BD8">
        <w:rPr>
          <w:rFonts w:ascii="Aptos" w:hAnsi="Aptos" w:cs="Segoe UI"/>
          <w:color w:val="0D0D0D"/>
          <w:sz w:val="24"/>
          <w:szCs w:val="24"/>
          <w:shd w:val="clear" w:color="auto" w:fill="FFFFFF"/>
        </w:rPr>
        <w:t xml:space="preserve"> Det var også her vi </w:t>
      </w:r>
      <w:r w:rsidR="005B3BC3" w:rsidRPr="00452BD8">
        <w:rPr>
          <w:rFonts w:ascii="Aptos" w:hAnsi="Aptos" w:cs="Segoe UI"/>
          <w:color w:val="0D0D0D"/>
          <w:sz w:val="24"/>
          <w:szCs w:val="24"/>
          <w:shd w:val="clear" w:color="auto" w:fill="FFFFFF"/>
        </w:rPr>
        <w:t>planla</w:t>
      </w:r>
      <w:r w:rsidR="007A06A3" w:rsidRPr="00452BD8">
        <w:rPr>
          <w:rFonts w:ascii="Aptos" w:hAnsi="Aptos" w:cs="Segoe UI"/>
          <w:color w:val="0D0D0D"/>
          <w:sz w:val="24"/>
          <w:szCs w:val="24"/>
          <w:shd w:val="clear" w:color="auto" w:fill="FFFFFF"/>
        </w:rPr>
        <w:t xml:space="preserve"> </w:t>
      </w:r>
      <w:r w:rsidR="005B3BC3" w:rsidRPr="00452BD8">
        <w:rPr>
          <w:rFonts w:ascii="Aptos" w:hAnsi="Aptos" w:cs="Segoe UI"/>
          <w:color w:val="0D0D0D"/>
          <w:sz w:val="24"/>
          <w:szCs w:val="24"/>
          <w:shd w:val="clear" w:color="auto" w:fill="FFFFFF"/>
        </w:rPr>
        <w:t>hvilke</w:t>
      </w:r>
      <w:r w:rsidR="007A06A3" w:rsidRPr="00452BD8">
        <w:rPr>
          <w:rFonts w:ascii="Aptos" w:hAnsi="Aptos" w:cs="Segoe UI"/>
          <w:color w:val="0D0D0D"/>
          <w:sz w:val="24"/>
          <w:szCs w:val="24"/>
          <w:shd w:val="clear" w:color="auto" w:fill="FFFFFF"/>
        </w:rPr>
        <w:t xml:space="preserve"> aktivitet</w:t>
      </w:r>
      <w:r w:rsidR="005B3BC3" w:rsidRPr="00452BD8">
        <w:rPr>
          <w:rFonts w:ascii="Aptos" w:hAnsi="Aptos" w:cs="Segoe UI"/>
          <w:color w:val="0D0D0D"/>
          <w:sz w:val="24"/>
          <w:szCs w:val="24"/>
          <w:shd w:val="clear" w:color="auto" w:fill="FFFFFF"/>
        </w:rPr>
        <w:t>er</w:t>
      </w:r>
      <w:r w:rsidR="007A06A3" w:rsidRPr="00452BD8">
        <w:rPr>
          <w:rFonts w:ascii="Aptos" w:hAnsi="Aptos" w:cs="Segoe UI"/>
          <w:color w:val="0D0D0D"/>
          <w:sz w:val="24"/>
          <w:szCs w:val="24"/>
          <w:shd w:val="clear" w:color="auto" w:fill="FFFFFF"/>
        </w:rPr>
        <w:t xml:space="preserve"> vi skal gjennomføre i løpet av sprinte</w:t>
      </w:r>
      <w:r w:rsidR="00787D5D" w:rsidRPr="00452BD8">
        <w:rPr>
          <w:rFonts w:ascii="Aptos" w:hAnsi="Aptos" w:cs="Segoe UI"/>
          <w:color w:val="0D0D0D"/>
          <w:sz w:val="24"/>
          <w:szCs w:val="24"/>
          <w:shd w:val="clear" w:color="auto" w:fill="FFFFFF"/>
        </w:rPr>
        <w:t>n</w:t>
      </w:r>
      <w:r w:rsidR="00BF4AE5" w:rsidRPr="00452BD8">
        <w:rPr>
          <w:rFonts w:ascii="Aptos" w:hAnsi="Aptos" w:cs="Segoe UI"/>
          <w:color w:val="0D0D0D"/>
          <w:sz w:val="24"/>
          <w:szCs w:val="24"/>
          <w:shd w:val="clear" w:color="auto" w:fill="FFFFFF"/>
        </w:rPr>
        <w:t xml:space="preserve"> (</w:t>
      </w:r>
      <w:r w:rsidR="00452BD8" w:rsidRPr="00452BD8">
        <w:rPr>
          <w:rFonts w:ascii="Aptos" w:hAnsi="Aptos" w:cs="Segoe UI"/>
          <w:color w:val="0D0D0D"/>
          <w:sz w:val="24"/>
          <w:szCs w:val="24"/>
          <w:shd w:val="clear" w:color="auto" w:fill="FFFFFF"/>
        </w:rPr>
        <w:fldChar w:fldCharType="begin"/>
      </w:r>
      <w:r w:rsidR="00452BD8" w:rsidRPr="00452BD8">
        <w:rPr>
          <w:rFonts w:ascii="Aptos" w:hAnsi="Aptos" w:cs="Segoe UI"/>
          <w:color w:val="0D0D0D"/>
          <w:sz w:val="24"/>
          <w:szCs w:val="24"/>
          <w:shd w:val="clear" w:color="auto" w:fill="FFFFFF"/>
        </w:rPr>
        <w:instrText xml:space="preserve"> REF _Ref166787660 \h  \* MERGEFORMAT </w:instrText>
      </w:r>
      <w:r w:rsidR="00452BD8" w:rsidRPr="00452BD8">
        <w:rPr>
          <w:rFonts w:ascii="Aptos" w:hAnsi="Aptos" w:cs="Segoe UI"/>
          <w:color w:val="0D0D0D"/>
          <w:sz w:val="24"/>
          <w:szCs w:val="24"/>
          <w:shd w:val="clear" w:color="auto" w:fill="FFFFFF"/>
        </w:rPr>
      </w:r>
      <w:r w:rsidR="00452BD8" w:rsidRPr="00452BD8">
        <w:rPr>
          <w:rFonts w:ascii="Aptos" w:hAnsi="Aptos" w:cs="Segoe UI"/>
          <w:color w:val="0D0D0D"/>
          <w:sz w:val="24"/>
          <w:szCs w:val="24"/>
          <w:shd w:val="clear" w:color="auto" w:fill="FFFFFF"/>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26</w:t>
      </w:r>
      <w:r w:rsidR="00452BD8" w:rsidRPr="00452BD8">
        <w:rPr>
          <w:rFonts w:ascii="Aptos" w:hAnsi="Aptos" w:cs="Segoe UI"/>
          <w:color w:val="0D0D0D"/>
          <w:sz w:val="24"/>
          <w:szCs w:val="24"/>
          <w:shd w:val="clear" w:color="auto" w:fill="FFFFFF"/>
        </w:rPr>
        <w:fldChar w:fldCharType="end"/>
      </w:r>
      <w:r w:rsidR="00BF4AE5" w:rsidRPr="00452BD8">
        <w:rPr>
          <w:rFonts w:ascii="Aptos" w:hAnsi="Aptos" w:cs="Segoe UI"/>
          <w:color w:val="0D0D0D"/>
          <w:sz w:val="24"/>
          <w:szCs w:val="24"/>
          <w:shd w:val="clear" w:color="auto" w:fill="FFFFFF"/>
        </w:rPr>
        <w:t>)</w:t>
      </w:r>
      <w:r w:rsidR="005B3BC3" w:rsidRPr="00452BD8">
        <w:rPr>
          <w:rFonts w:ascii="Aptos" w:hAnsi="Aptos" w:cs="Segoe UI"/>
          <w:color w:val="0D0D0D"/>
          <w:sz w:val="24"/>
          <w:szCs w:val="24"/>
          <w:shd w:val="clear" w:color="auto" w:fill="FFFFFF"/>
        </w:rPr>
        <w:t>.</w:t>
      </w:r>
      <w:r w:rsidR="007A06A3" w:rsidRPr="00452BD8">
        <w:rPr>
          <w:rFonts w:ascii="Aptos" w:hAnsi="Aptos" w:cs="Segoe UI"/>
          <w:color w:val="0D0D0D"/>
          <w:sz w:val="24"/>
          <w:szCs w:val="24"/>
          <w:shd w:val="clear" w:color="auto" w:fill="FFFFFF"/>
        </w:rPr>
        <w:t xml:space="preserve"> </w:t>
      </w:r>
    </w:p>
    <w:p w14:paraId="2A5548DA" w14:textId="30D8E7D2" w:rsidR="00B62617" w:rsidRPr="00452BD8" w:rsidRDefault="00E81EBA" w:rsidP="00094AC8">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Daily Standups</w:t>
      </w:r>
      <w:r w:rsidRPr="00452BD8">
        <w:rPr>
          <w:rFonts w:ascii="Aptos" w:hAnsi="Aptos" w:cs="Segoe UI"/>
          <w:color w:val="0D0D0D"/>
          <w:sz w:val="24"/>
          <w:szCs w:val="24"/>
          <w:shd w:val="clear" w:color="auto" w:fill="FFFFFF"/>
        </w:rPr>
        <w:t xml:space="preserve">: Vi gjennomfører daglige standup-møter </w:t>
      </w:r>
      <w:r w:rsidR="005711D6" w:rsidRPr="00452BD8">
        <w:rPr>
          <w:rFonts w:ascii="Aptos" w:hAnsi="Aptos" w:cs="Segoe UI"/>
          <w:color w:val="0D0D0D"/>
          <w:sz w:val="24"/>
          <w:szCs w:val="24"/>
          <w:shd w:val="clear" w:color="auto" w:fill="FFFFFF"/>
        </w:rPr>
        <w:t xml:space="preserve">via </w:t>
      </w:r>
      <w:r w:rsidR="0000285A" w:rsidRPr="00452BD8">
        <w:rPr>
          <w:rFonts w:ascii="Aptos" w:hAnsi="Aptos" w:cs="Segoe UI"/>
          <w:color w:val="0D0D0D"/>
          <w:sz w:val="24"/>
          <w:szCs w:val="24"/>
          <w:shd w:val="clear" w:color="auto" w:fill="FFFFFF"/>
        </w:rPr>
        <w:t>Slack</w:t>
      </w:r>
      <w:r w:rsidR="005711D6" w:rsidRPr="00452BD8">
        <w:rPr>
          <w:rFonts w:ascii="Aptos" w:hAnsi="Aptos" w:cs="Segoe UI"/>
          <w:color w:val="0D0D0D"/>
          <w:sz w:val="24"/>
          <w:szCs w:val="24"/>
          <w:shd w:val="clear" w:color="auto" w:fill="FFFFFF"/>
        </w:rPr>
        <w:t xml:space="preserve"> ledet av </w:t>
      </w:r>
      <w:r w:rsidR="0000285A" w:rsidRPr="00452BD8">
        <w:rPr>
          <w:rFonts w:ascii="Aptos" w:hAnsi="Aptos" w:cs="Segoe UI"/>
          <w:color w:val="0D0D0D"/>
          <w:sz w:val="24"/>
          <w:szCs w:val="24"/>
          <w:shd w:val="clear" w:color="auto" w:fill="FFFFFF"/>
        </w:rPr>
        <w:t>Scrum master</w:t>
      </w:r>
      <w:r w:rsidR="005711D6" w:rsidRPr="00452BD8">
        <w:rPr>
          <w:rFonts w:ascii="Aptos" w:hAnsi="Aptos" w:cs="Segoe UI"/>
          <w:color w:val="0D0D0D"/>
          <w:sz w:val="24"/>
          <w:szCs w:val="24"/>
          <w:shd w:val="clear" w:color="auto" w:fill="FFFFFF"/>
        </w:rPr>
        <w:t xml:space="preserve"> </w:t>
      </w:r>
      <w:r w:rsidRPr="00452BD8">
        <w:rPr>
          <w:rFonts w:ascii="Aptos" w:hAnsi="Aptos" w:cs="Segoe UI"/>
          <w:color w:val="0D0D0D"/>
          <w:sz w:val="24"/>
          <w:szCs w:val="24"/>
          <w:shd w:val="clear" w:color="auto" w:fill="FFFFFF"/>
        </w:rPr>
        <w:t xml:space="preserve">for å </w:t>
      </w:r>
      <w:r w:rsidR="000C4FF9" w:rsidRPr="00452BD8">
        <w:rPr>
          <w:rFonts w:ascii="Aptos" w:hAnsi="Aptos" w:cs="Segoe UI"/>
          <w:color w:val="0D0D0D"/>
          <w:sz w:val="24"/>
          <w:szCs w:val="24"/>
          <w:shd w:val="clear" w:color="auto" w:fill="FFFFFF"/>
        </w:rPr>
        <w:t>oppsummere progresjon</w:t>
      </w:r>
      <w:r w:rsidRPr="00452BD8">
        <w:rPr>
          <w:rFonts w:ascii="Aptos" w:hAnsi="Aptos" w:cs="Segoe UI"/>
          <w:color w:val="0D0D0D"/>
          <w:sz w:val="24"/>
          <w:szCs w:val="24"/>
          <w:shd w:val="clear" w:color="auto" w:fill="FFFFFF"/>
        </w:rPr>
        <w:t xml:space="preserve">, identifisere eventuelle hindringer og </w:t>
      </w:r>
      <w:r w:rsidR="005C3FEB" w:rsidRPr="00452BD8">
        <w:rPr>
          <w:rFonts w:ascii="Aptos" w:hAnsi="Aptos" w:cs="Segoe UI"/>
          <w:color w:val="0D0D0D"/>
          <w:sz w:val="24"/>
          <w:szCs w:val="24"/>
          <w:shd w:val="clear" w:color="auto" w:fill="FFFFFF"/>
        </w:rPr>
        <w:t>planlegge dagen</w:t>
      </w:r>
      <w:r w:rsidRPr="00452BD8">
        <w:rPr>
          <w:rFonts w:ascii="Aptos" w:hAnsi="Aptos" w:cs="Segoe UI"/>
          <w:color w:val="0D0D0D"/>
          <w:sz w:val="24"/>
          <w:szCs w:val="24"/>
          <w:shd w:val="clear" w:color="auto" w:fill="FFFFFF"/>
        </w:rPr>
        <w:t>.</w:t>
      </w:r>
      <w:r w:rsidR="0015344A" w:rsidRPr="00452BD8">
        <w:rPr>
          <w:rFonts w:ascii="Aptos" w:hAnsi="Aptos" w:cs="Segoe UI"/>
          <w:color w:val="0D0D0D"/>
          <w:sz w:val="24"/>
          <w:szCs w:val="24"/>
          <w:shd w:val="clear" w:color="auto" w:fill="FFFFFF"/>
        </w:rPr>
        <w:t xml:space="preserve"> </w:t>
      </w:r>
    </w:p>
    <w:p w14:paraId="6A0CB91E" w14:textId="467A558C" w:rsidR="00A87F72" w:rsidRPr="00452BD8" w:rsidRDefault="009F3610" w:rsidP="00094AC8">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Retrospektiver</w:t>
      </w:r>
      <w:r w:rsidRPr="00452BD8">
        <w:rPr>
          <w:rFonts w:ascii="Aptos" w:hAnsi="Aptos" w:cs="Segoe UI"/>
          <w:color w:val="0D0D0D"/>
          <w:sz w:val="24"/>
          <w:szCs w:val="24"/>
          <w:shd w:val="clear" w:color="auto" w:fill="FFFFFF"/>
        </w:rPr>
        <w:t>: Etter hver sprint gjennomfører vi retrospektiver for å evaluere hva som gikk bra, hva som ikke gikk så bra, og hva vi kan forbedre til neste sprint. Dette gir oss verdifulle innsikter og muligheten til kontinuerlig forbedring.</w:t>
      </w:r>
      <w:r w:rsidR="00194347" w:rsidRPr="00452BD8">
        <w:rPr>
          <w:rFonts w:ascii="Aptos" w:hAnsi="Aptos" w:cs="Segoe UI"/>
          <w:color w:val="0D0D0D"/>
          <w:sz w:val="24"/>
          <w:szCs w:val="24"/>
          <w:shd w:val="clear" w:color="auto" w:fill="FFFFFF"/>
        </w:rPr>
        <w:t xml:space="preserve"> Fylt ut eget dokument for å logge dette</w:t>
      </w:r>
      <w:r w:rsidR="00744740" w:rsidRPr="00452BD8">
        <w:rPr>
          <w:rFonts w:ascii="Aptos" w:hAnsi="Aptos" w:cs="Segoe UI"/>
          <w:color w:val="0D0D0D"/>
          <w:sz w:val="24"/>
          <w:szCs w:val="24"/>
          <w:shd w:val="clear" w:color="auto" w:fill="FFFFFF"/>
        </w:rPr>
        <w:t xml:space="preserve"> (</w:t>
      </w:r>
      <w:r w:rsidR="00452BD8" w:rsidRPr="00452BD8">
        <w:rPr>
          <w:rFonts w:ascii="Aptos" w:hAnsi="Aptos" w:cs="Segoe UI"/>
          <w:color w:val="0D0D0D"/>
          <w:sz w:val="24"/>
          <w:szCs w:val="24"/>
          <w:shd w:val="clear" w:color="auto" w:fill="FFFFFF"/>
        </w:rPr>
        <w:fldChar w:fldCharType="begin"/>
      </w:r>
      <w:r w:rsidR="00452BD8" w:rsidRPr="00452BD8">
        <w:rPr>
          <w:rFonts w:ascii="Aptos" w:hAnsi="Aptos" w:cs="Segoe UI"/>
          <w:color w:val="0D0D0D"/>
          <w:sz w:val="24"/>
          <w:szCs w:val="24"/>
          <w:shd w:val="clear" w:color="auto" w:fill="FFFFFF"/>
        </w:rPr>
        <w:instrText xml:space="preserve"> REF _Ref166787653 \h  \* MERGEFORMAT </w:instrText>
      </w:r>
      <w:r w:rsidR="00452BD8" w:rsidRPr="00452BD8">
        <w:rPr>
          <w:rFonts w:ascii="Aptos" w:hAnsi="Aptos" w:cs="Segoe UI"/>
          <w:color w:val="0D0D0D"/>
          <w:sz w:val="24"/>
          <w:szCs w:val="24"/>
          <w:shd w:val="clear" w:color="auto" w:fill="FFFFFF"/>
        </w:rPr>
      </w:r>
      <w:r w:rsidR="00452BD8" w:rsidRPr="00452BD8">
        <w:rPr>
          <w:rFonts w:ascii="Aptos" w:hAnsi="Aptos" w:cs="Segoe UI"/>
          <w:color w:val="0D0D0D"/>
          <w:sz w:val="24"/>
          <w:szCs w:val="24"/>
          <w:shd w:val="clear" w:color="auto" w:fill="FFFFFF"/>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25</w:t>
      </w:r>
      <w:r w:rsidR="00452BD8" w:rsidRPr="00452BD8">
        <w:rPr>
          <w:rFonts w:ascii="Aptos" w:hAnsi="Aptos" w:cs="Segoe UI"/>
          <w:color w:val="0D0D0D"/>
          <w:sz w:val="24"/>
          <w:szCs w:val="24"/>
          <w:shd w:val="clear" w:color="auto" w:fill="FFFFFF"/>
        </w:rPr>
        <w:fldChar w:fldCharType="end"/>
      </w:r>
      <w:r w:rsidR="00452BD8" w:rsidRPr="00452BD8">
        <w:rPr>
          <w:rFonts w:ascii="Aptos" w:hAnsi="Aptos" w:cs="Segoe UI"/>
          <w:color w:val="0D0D0D"/>
          <w:sz w:val="24"/>
          <w:szCs w:val="24"/>
          <w:shd w:val="clear" w:color="auto" w:fill="FFFFFF"/>
        </w:rPr>
        <w:t xml:space="preserve"> og </w:t>
      </w:r>
      <w:r w:rsidR="00452BD8" w:rsidRPr="00452BD8">
        <w:rPr>
          <w:rFonts w:ascii="Aptos" w:hAnsi="Aptos" w:cs="Segoe UI"/>
          <w:color w:val="0D0D0D"/>
          <w:sz w:val="24"/>
          <w:szCs w:val="24"/>
          <w:shd w:val="clear" w:color="auto" w:fill="FFFFFF"/>
        </w:rPr>
        <w:fldChar w:fldCharType="begin"/>
      </w:r>
      <w:r w:rsidR="00452BD8" w:rsidRPr="00452BD8">
        <w:rPr>
          <w:rFonts w:ascii="Aptos" w:hAnsi="Aptos" w:cs="Segoe UI"/>
          <w:color w:val="0D0D0D"/>
          <w:sz w:val="24"/>
          <w:szCs w:val="24"/>
          <w:shd w:val="clear" w:color="auto" w:fill="FFFFFF"/>
        </w:rPr>
        <w:instrText xml:space="preserve"> REF _Ref166787660 \h  \* MERGEFORMAT </w:instrText>
      </w:r>
      <w:r w:rsidR="00452BD8" w:rsidRPr="00452BD8">
        <w:rPr>
          <w:rFonts w:ascii="Aptos" w:hAnsi="Aptos" w:cs="Segoe UI"/>
          <w:color w:val="0D0D0D"/>
          <w:sz w:val="24"/>
          <w:szCs w:val="24"/>
          <w:shd w:val="clear" w:color="auto" w:fill="FFFFFF"/>
        </w:rPr>
      </w:r>
      <w:r w:rsidR="00452BD8" w:rsidRPr="00452BD8">
        <w:rPr>
          <w:rFonts w:ascii="Aptos" w:hAnsi="Aptos" w:cs="Segoe UI"/>
          <w:color w:val="0D0D0D"/>
          <w:sz w:val="24"/>
          <w:szCs w:val="24"/>
          <w:shd w:val="clear" w:color="auto" w:fill="FFFFFF"/>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26</w:t>
      </w:r>
      <w:r w:rsidR="00452BD8" w:rsidRPr="00452BD8">
        <w:rPr>
          <w:rFonts w:ascii="Aptos" w:hAnsi="Aptos" w:cs="Segoe UI"/>
          <w:color w:val="0D0D0D"/>
          <w:sz w:val="24"/>
          <w:szCs w:val="24"/>
          <w:shd w:val="clear" w:color="auto" w:fill="FFFFFF"/>
        </w:rPr>
        <w:fldChar w:fldCharType="end"/>
      </w:r>
      <w:r w:rsidR="00744740" w:rsidRPr="00452BD8">
        <w:rPr>
          <w:rFonts w:ascii="Aptos" w:hAnsi="Aptos" w:cs="Segoe UI"/>
          <w:color w:val="0D0D0D"/>
          <w:sz w:val="24"/>
          <w:szCs w:val="24"/>
          <w:shd w:val="clear" w:color="auto" w:fill="FFFFFF"/>
        </w:rPr>
        <w:t>)</w:t>
      </w:r>
    </w:p>
    <w:p w14:paraId="596A2CDB" w14:textId="24ECFB58" w:rsidR="009F6E8A" w:rsidRPr="00452BD8" w:rsidRDefault="009F6E8A" w:rsidP="00975452">
      <w:pPr>
        <w:spacing w:line="360" w:lineRule="auto"/>
        <w:rPr>
          <w:rFonts w:ascii="Aptos" w:hAnsi="Aptos" w:cs="Segoe UI"/>
          <w:color w:val="0D0D0D"/>
          <w:sz w:val="24"/>
          <w:szCs w:val="24"/>
          <w:shd w:val="clear" w:color="auto" w:fill="FFFFFF"/>
        </w:rPr>
      </w:pPr>
      <w:proofErr w:type="spellStart"/>
      <w:r w:rsidRPr="00452BD8">
        <w:rPr>
          <w:rFonts w:ascii="Aptos" w:hAnsi="Aptos" w:cs="Segoe UI"/>
          <w:b/>
          <w:color w:val="0D0D0D"/>
          <w:sz w:val="24"/>
          <w:szCs w:val="24"/>
          <w:shd w:val="clear" w:color="auto" w:fill="FFFFFF"/>
        </w:rPr>
        <w:t>Git</w:t>
      </w:r>
      <w:proofErr w:type="spellEnd"/>
      <w:r w:rsidRPr="00452BD8">
        <w:rPr>
          <w:rFonts w:ascii="Aptos" w:hAnsi="Aptos" w:cs="Segoe UI"/>
          <w:b/>
          <w:color w:val="0D0D0D"/>
          <w:sz w:val="24"/>
          <w:szCs w:val="24"/>
          <w:shd w:val="clear" w:color="auto" w:fill="FFFFFF"/>
        </w:rPr>
        <w:t xml:space="preserve"> og </w:t>
      </w:r>
      <w:proofErr w:type="spellStart"/>
      <w:r w:rsidRPr="00452BD8">
        <w:rPr>
          <w:rFonts w:ascii="Aptos" w:hAnsi="Aptos" w:cs="Segoe UI"/>
          <w:b/>
          <w:color w:val="0D0D0D"/>
          <w:sz w:val="24"/>
          <w:szCs w:val="24"/>
          <w:shd w:val="clear" w:color="auto" w:fill="FFFFFF"/>
        </w:rPr>
        <w:t>github</w:t>
      </w:r>
      <w:proofErr w:type="spellEnd"/>
      <w:r w:rsidRPr="00452BD8">
        <w:rPr>
          <w:rFonts w:ascii="Aptos" w:hAnsi="Aptos" w:cs="Segoe UI"/>
          <w:color w:val="0D0D0D"/>
          <w:sz w:val="24"/>
          <w:szCs w:val="24"/>
          <w:shd w:val="clear" w:color="auto" w:fill="FFFFFF"/>
        </w:rPr>
        <w:t xml:space="preserve">: </w:t>
      </w:r>
      <w:proofErr w:type="spellStart"/>
      <w:r w:rsidR="005865D9" w:rsidRPr="00452BD8">
        <w:rPr>
          <w:rFonts w:ascii="Aptos" w:hAnsi="Aptos" w:cs="Segoe UI"/>
          <w:color w:val="0D0D0D"/>
          <w:sz w:val="24"/>
          <w:szCs w:val="24"/>
          <w:shd w:val="clear" w:color="auto" w:fill="FFFFFF"/>
        </w:rPr>
        <w:t>Git</w:t>
      </w:r>
      <w:proofErr w:type="spellEnd"/>
      <w:r w:rsidR="005865D9" w:rsidRPr="00452BD8">
        <w:rPr>
          <w:rFonts w:ascii="Aptos" w:hAnsi="Aptos" w:cs="Segoe UI"/>
          <w:color w:val="0D0D0D"/>
          <w:sz w:val="24"/>
          <w:szCs w:val="24"/>
          <w:shd w:val="clear" w:color="auto" w:fill="FFFFFF"/>
        </w:rPr>
        <w:t xml:space="preserve"> og github ble brukt konstant i dette prosjektet. Dette </w:t>
      </w:r>
      <w:r w:rsidR="00A83CE7" w:rsidRPr="00452BD8">
        <w:rPr>
          <w:rFonts w:ascii="Aptos" w:hAnsi="Aptos" w:cs="Segoe UI"/>
          <w:color w:val="0D0D0D"/>
          <w:sz w:val="24"/>
          <w:szCs w:val="24"/>
          <w:shd w:val="clear" w:color="auto" w:fill="FFFFFF"/>
        </w:rPr>
        <w:t xml:space="preserve">inkluderte en </w:t>
      </w:r>
      <w:proofErr w:type="spellStart"/>
      <w:r w:rsidR="00A83CE7" w:rsidRPr="00452BD8">
        <w:rPr>
          <w:rFonts w:ascii="Aptos" w:hAnsi="Aptos" w:cs="Segoe UI"/>
          <w:color w:val="0D0D0D"/>
          <w:sz w:val="24"/>
          <w:szCs w:val="24"/>
          <w:shd w:val="clear" w:color="auto" w:fill="FFFFFF"/>
        </w:rPr>
        <w:t>branching</w:t>
      </w:r>
      <w:proofErr w:type="spellEnd"/>
      <w:r w:rsidR="00A83CE7" w:rsidRPr="00452BD8">
        <w:rPr>
          <w:rFonts w:ascii="Aptos" w:hAnsi="Aptos" w:cs="Segoe UI"/>
          <w:color w:val="0D0D0D"/>
          <w:sz w:val="24"/>
          <w:szCs w:val="24"/>
          <w:shd w:val="clear" w:color="auto" w:fill="FFFFFF"/>
        </w:rPr>
        <w:t xml:space="preserve">-strategi som tillot oss å jobbe parallelt på forskjellige funksjoner og eksperimenter uten å forstyrre den stabile hovedversjonen av applikasjonen. Vi benyttet </w:t>
      </w:r>
      <w:proofErr w:type="spellStart"/>
      <w:r w:rsidR="00A83CE7" w:rsidRPr="00452BD8">
        <w:rPr>
          <w:rFonts w:ascii="Aptos" w:hAnsi="Aptos" w:cs="Segoe UI"/>
          <w:color w:val="0D0D0D"/>
          <w:sz w:val="24"/>
          <w:szCs w:val="24"/>
          <w:shd w:val="clear" w:color="auto" w:fill="FFFFFF"/>
        </w:rPr>
        <w:t>feature</w:t>
      </w:r>
      <w:proofErr w:type="spellEnd"/>
      <w:r w:rsidR="00A83CE7" w:rsidRPr="00452BD8">
        <w:rPr>
          <w:rFonts w:ascii="Aptos" w:hAnsi="Aptos" w:cs="Segoe UI"/>
          <w:color w:val="0D0D0D"/>
          <w:sz w:val="24"/>
          <w:szCs w:val="24"/>
          <w:shd w:val="clear" w:color="auto" w:fill="FFFFFF"/>
        </w:rPr>
        <w:t xml:space="preserve"> </w:t>
      </w:r>
      <w:proofErr w:type="spellStart"/>
      <w:r w:rsidR="00A83CE7" w:rsidRPr="00452BD8">
        <w:rPr>
          <w:rFonts w:ascii="Aptos" w:hAnsi="Aptos" w:cs="Segoe UI"/>
          <w:color w:val="0D0D0D"/>
          <w:sz w:val="24"/>
          <w:szCs w:val="24"/>
          <w:shd w:val="clear" w:color="auto" w:fill="FFFFFF"/>
        </w:rPr>
        <w:t>branches</w:t>
      </w:r>
      <w:proofErr w:type="spellEnd"/>
      <w:r w:rsidR="00A83CE7" w:rsidRPr="00452BD8">
        <w:rPr>
          <w:rFonts w:ascii="Aptos" w:hAnsi="Aptos" w:cs="Segoe UI"/>
          <w:color w:val="0D0D0D"/>
          <w:sz w:val="24"/>
          <w:szCs w:val="24"/>
          <w:shd w:val="clear" w:color="auto" w:fill="FFFFFF"/>
        </w:rPr>
        <w:t xml:space="preserve"> for hver ny funksjonalitet, som deretter</w:t>
      </w:r>
      <w:r w:rsidR="00DD05E5" w:rsidRPr="00452BD8">
        <w:rPr>
          <w:rFonts w:ascii="Aptos" w:hAnsi="Aptos" w:cs="Segoe UI"/>
          <w:color w:val="0D0D0D"/>
          <w:sz w:val="24"/>
          <w:szCs w:val="24"/>
          <w:shd w:val="clear" w:color="auto" w:fill="FFFFFF"/>
        </w:rPr>
        <w:t xml:space="preserve"> ble </w:t>
      </w:r>
      <w:r w:rsidR="00A6345B" w:rsidRPr="00452BD8">
        <w:rPr>
          <w:rFonts w:ascii="Aptos" w:hAnsi="Aptos" w:cs="Segoe UI"/>
          <w:color w:val="0D0D0D"/>
          <w:sz w:val="24"/>
          <w:szCs w:val="24"/>
          <w:shd w:val="clear" w:color="auto" w:fill="FFFFFF"/>
        </w:rPr>
        <w:t>flettet («</w:t>
      </w:r>
      <w:proofErr w:type="spellStart"/>
      <w:r w:rsidR="00A6345B" w:rsidRPr="00452BD8">
        <w:rPr>
          <w:rFonts w:ascii="Aptos" w:hAnsi="Aptos" w:cs="Segoe UI"/>
          <w:color w:val="0D0D0D"/>
          <w:sz w:val="24"/>
          <w:szCs w:val="24"/>
          <w:shd w:val="clear" w:color="auto" w:fill="FFFFFF"/>
        </w:rPr>
        <w:t>merged</w:t>
      </w:r>
      <w:proofErr w:type="spellEnd"/>
      <w:r w:rsidR="00A6345B" w:rsidRPr="00452BD8">
        <w:rPr>
          <w:rFonts w:ascii="Aptos" w:hAnsi="Aptos" w:cs="Segoe UI"/>
          <w:color w:val="0D0D0D"/>
          <w:sz w:val="24"/>
          <w:szCs w:val="24"/>
          <w:shd w:val="clear" w:color="auto" w:fill="FFFFFF"/>
        </w:rPr>
        <w:t xml:space="preserve">») inn i hovedgrenen («master </w:t>
      </w:r>
      <w:proofErr w:type="spellStart"/>
      <w:r w:rsidR="00A6345B" w:rsidRPr="00452BD8">
        <w:rPr>
          <w:rFonts w:ascii="Aptos" w:hAnsi="Aptos" w:cs="Segoe UI"/>
          <w:color w:val="0D0D0D"/>
          <w:sz w:val="24"/>
          <w:szCs w:val="24"/>
          <w:shd w:val="clear" w:color="auto" w:fill="FFFFFF"/>
        </w:rPr>
        <w:t>branch</w:t>
      </w:r>
      <w:proofErr w:type="spellEnd"/>
      <w:r w:rsidR="00A6345B" w:rsidRPr="00452BD8">
        <w:rPr>
          <w:rFonts w:ascii="Aptos" w:hAnsi="Aptos" w:cs="Segoe UI"/>
          <w:color w:val="0D0D0D"/>
          <w:sz w:val="24"/>
          <w:szCs w:val="24"/>
          <w:shd w:val="clear" w:color="auto" w:fill="FFFFFF"/>
        </w:rPr>
        <w:t xml:space="preserve">») gjennom pull </w:t>
      </w:r>
      <w:proofErr w:type="spellStart"/>
      <w:r w:rsidR="00A6345B" w:rsidRPr="00452BD8">
        <w:rPr>
          <w:rFonts w:ascii="Aptos" w:hAnsi="Aptos" w:cs="Segoe UI"/>
          <w:color w:val="0D0D0D"/>
          <w:sz w:val="24"/>
          <w:szCs w:val="24"/>
          <w:shd w:val="clear" w:color="auto" w:fill="FFFFFF"/>
        </w:rPr>
        <w:t>requests</w:t>
      </w:r>
      <w:proofErr w:type="spellEnd"/>
      <w:r w:rsidR="00A6345B" w:rsidRPr="00452BD8">
        <w:rPr>
          <w:rFonts w:ascii="Aptos" w:hAnsi="Aptos" w:cs="Segoe UI"/>
          <w:color w:val="0D0D0D"/>
          <w:sz w:val="24"/>
          <w:szCs w:val="24"/>
          <w:shd w:val="clear" w:color="auto" w:fill="FFFFFF"/>
        </w:rPr>
        <w:t xml:space="preserve">. Pull </w:t>
      </w:r>
      <w:proofErr w:type="spellStart"/>
      <w:r w:rsidR="00A6345B" w:rsidRPr="00452BD8">
        <w:rPr>
          <w:rFonts w:ascii="Aptos" w:hAnsi="Aptos" w:cs="Segoe UI"/>
          <w:color w:val="0D0D0D"/>
          <w:sz w:val="24"/>
          <w:szCs w:val="24"/>
          <w:shd w:val="clear" w:color="auto" w:fill="FFFFFF"/>
        </w:rPr>
        <w:t>requests</w:t>
      </w:r>
      <w:proofErr w:type="spellEnd"/>
      <w:r w:rsidR="00A6345B" w:rsidRPr="00452BD8">
        <w:rPr>
          <w:rFonts w:ascii="Aptos" w:hAnsi="Aptos" w:cs="Segoe UI"/>
          <w:color w:val="0D0D0D"/>
          <w:sz w:val="24"/>
          <w:szCs w:val="24"/>
          <w:shd w:val="clear" w:color="auto" w:fill="FFFFFF"/>
        </w:rPr>
        <w:t xml:space="preserve"> ble gjennomgått og godkjent</w:t>
      </w:r>
      <w:r w:rsidR="00DD05E5" w:rsidRPr="00452BD8">
        <w:rPr>
          <w:rFonts w:ascii="Aptos" w:hAnsi="Aptos" w:cs="Segoe UI"/>
          <w:color w:val="0D0D0D"/>
          <w:sz w:val="24"/>
          <w:szCs w:val="24"/>
          <w:shd w:val="clear" w:color="auto" w:fill="FFFFFF"/>
        </w:rPr>
        <w:t xml:space="preserve"> av </w:t>
      </w:r>
      <w:r w:rsidR="00A6345B" w:rsidRPr="00452BD8">
        <w:rPr>
          <w:rFonts w:ascii="Aptos" w:hAnsi="Aptos" w:cs="Segoe UI"/>
          <w:color w:val="0D0D0D"/>
          <w:sz w:val="24"/>
          <w:szCs w:val="24"/>
          <w:shd w:val="clear" w:color="auto" w:fill="FFFFFF"/>
        </w:rPr>
        <w:t>minst ett teammedlem for å sikre kvalitet og konsistens før de ble integrert i hovedgrenen</w:t>
      </w:r>
      <w:sdt>
        <w:sdtPr>
          <w:rPr>
            <w:rFonts w:ascii="Aptos" w:hAnsi="Aptos" w:cs="Segoe UI"/>
            <w:color w:val="0D0D0D"/>
            <w:sz w:val="24"/>
            <w:szCs w:val="24"/>
            <w:shd w:val="clear" w:color="auto" w:fill="FFFFFF"/>
          </w:rPr>
          <w:id w:val="1393775486"/>
          <w:citation/>
        </w:sdtPr>
        <w:sdtEndPr/>
        <w:sdtContent>
          <w:r w:rsidR="001862E9" w:rsidRPr="00452BD8">
            <w:rPr>
              <w:rFonts w:ascii="Aptos" w:hAnsi="Aptos" w:cs="Segoe UI"/>
              <w:color w:val="0D0D0D"/>
              <w:sz w:val="24"/>
              <w:szCs w:val="24"/>
              <w:shd w:val="clear" w:color="auto" w:fill="FFFFFF"/>
            </w:rPr>
            <w:fldChar w:fldCharType="begin"/>
          </w:r>
          <w:r w:rsidR="001862E9" w:rsidRPr="00452BD8">
            <w:rPr>
              <w:rFonts w:ascii="Aptos" w:hAnsi="Aptos" w:cs="Segoe UI"/>
              <w:noProof/>
              <w:color w:val="0D0D0D"/>
              <w:sz w:val="24"/>
              <w:szCs w:val="24"/>
              <w:shd w:val="clear" w:color="auto" w:fill="FFFFFF"/>
            </w:rPr>
            <w:instrText xml:space="preserve"> CITATION Git \l 1044 </w:instrText>
          </w:r>
          <w:r w:rsidR="001862E9" w:rsidRPr="00452BD8">
            <w:rPr>
              <w:rFonts w:ascii="Aptos" w:hAnsi="Aptos" w:cs="Segoe UI"/>
              <w:color w:val="0D0D0D"/>
              <w:sz w:val="24"/>
              <w:szCs w:val="24"/>
              <w:shd w:val="clear" w:color="auto" w:fill="FFFFFF"/>
            </w:rPr>
            <w:fldChar w:fldCharType="separate"/>
          </w:r>
          <w:r w:rsidR="001862E9" w:rsidRPr="00452BD8">
            <w:rPr>
              <w:rFonts w:ascii="Aptos" w:hAnsi="Aptos" w:cs="Segoe UI"/>
              <w:noProof/>
              <w:color w:val="0D0D0D"/>
              <w:sz w:val="24"/>
              <w:szCs w:val="24"/>
              <w:shd w:val="clear" w:color="auto" w:fill="FFFFFF"/>
            </w:rPr>
            <w:t xml:space="preserve"> (GitHub)</w:t>
          </w:r>
          <w:r w:rsidR="001862E9" w:rsidRPr="00452BD8">
            <w:rPr>
              <w:rFonts w:ascii="Aptos" w:hAnsi="Aptos" w:cs="Segoe UI"/>
              <w:color w:val="0D0D0D"/>
              <w:sz w:val="24"/>
              <w:szCs w:val="24"/>
              <w:shd w:val="clear" w:color="auto" w:fill="FFFFFF"/>
            </w:rPr>
            <w:fldChar w:fldCharType="end"/>
          </w:r>
        </w:sdtContent>
      </w:sdt>
      <w:r w:rsidR="005079C4" w:rsidRPr="00452BD8">
        <w:rPr>
          <w:rFonts w:ascii="Aptos" w:hAnsi="Aptos" w:cs="Segoe UI"/>
          <w:color w:val="0D0D0D"/>
          <w:sz w:val="24"/>
          <w:szCs w:val="24"/>
          <w:shd w:val="clear" w:color="auto" w:fill="FFFFFF"/>
        </w:rPr>
        <w:t xml:space="preserve">. </w:t>
      </w:r>
      <w:r w:rsidR="00A83CE7" w:rsidRPr="00452BD8">
        <w:rPr>
          <w:rFonts w:ascii="Aptos" w:hAnsi="Aptos" w:cs="Segoe UI"/>
          <w:color w:val="0D0D0D"/>
          <w:sz w:val="24"/>
          <w:szCs w:val="24"/>
          <w:shd w:val="clear" w:color="auto" w:fill="FFFFFF"/>
        </w:rPr>
        <w:t>Denne metoden</w:t>
      </w:r>
      <w:r w:rsidR="00A6345B" w:rsidRPr="00452BD8">
        <w:rPr>
          <w:rFonts w:ascii="Aptos" w:hAnsi="Aptos" w:cs="Segoe UI"/>
          <w:color w:val="0D0D0D"/>
          <w:sz w:val="24"/>
          <w:szCs w:val="24"/>
          <w:shd w:val="clear" w:color="auto" w:fill="FFFFFF"/>
        </w:rPr>
        <w:t xml:space="preserve">, kjent som GitHub </w:t>
      </w:r>
      <w:proofErr w:type="spellStart"/>
      <w:r w:rsidR="00A6345B" w:rsidRPr="00452BD8">
        <w:rPr>
          <w:rFonts w:ascii="Aptos" w:hAnsi="Aptos" w:cs="Segoe UI"/>
          <w:color w:val="0D0D0D"/>
          <w:sz w:val="24"/>
          <w:szCs w:val="24"/>
          <w:shd w:val="clear" w:color="auto" w:fill="FFFFFF"/>
        </w:rPr>
        <w:t>Flow</w:t>
      </w:r>
      <w:proofErr w:type="spellEnd"/>
      <w:r w:rsidR="00A6345B" w:rsidRPr="00452BD8">
        <w:rPr>
          <w:rFonts w:ascii="Aptos" w:hAnsi="Aptos" w:cs="Segoe UI"/>
          <w:color w:val="0D0D0D"/>
          <w:sz w:val="24"/>
          <w:szCs w:val="24"/>
          <w:shd w:val="clear" w:color="auto" w:fill="FFFFFF"/>
        </w:rPr>
        <w:t>,</w:t>
      </w:r>
      <w:r w:rsidR="00A83CE7" w:rsidRPr="00452BD8">
        <w:rPr>
          <w:rFonts w:ascii="Aptos" w:hAnsi="Aptos" w:cs="Segoe UI"/>
          <w:color w:val="0D0D0D"/>
          <w:sz w:val="24"/>
          <w:szCs w:val="24"/>
          <w:shd w:val="clear" w:color="auto" w:fill="FFFFFF"/>
        </w:rPr>
        <w:t xml:space="preserve"> sikret at vår master branch alltid holdt en funksjonell og </w:t>
      </w:r>
      <w:proofErr w:type="spellStart"/>
      <w:r w:rsidR="00A83CE7" w:rsidRPr="00452BD8">
        <w:rPr>
          <w:rFonts w:ascii="Aptos" w:hAnsi="Aptos" w:cs="Segoe UI"/>
          <w:color w:val="0D0D0D"/>
          <w:sz w:val="24"/>
          <w:szCs w:val="24"/>
          <w:shd w:val="clear" w:color="auto" w:fill="FFFFFF"/>
        </w:rPr>
        <w:t>bugfri</w:t>
      </w:r>
      <w:proofErr w:type="spellEnd"/>
      <w:r w:rsidR="00A83CE7" w:rsidRPr="00452BD8">
        <w:rPr>
          <w:rFonts w:ascii="Aptos" w:hAnsi="Aptos" w:cs="Segoe UI"/>
          <w:color w:val="0D0D0D"/>
          <w:sz w:val="24"/>
          <w:szCs w:val="24"/>
          <w:shd w:val="clear" w:color="auto" w:fill="FFFFFF"/>
        </w:rPr>
        <w:t xml:space="preserve"> versjon av appen</w:t>
      </w:r>
      <w:r w:rsidR="001862E9" w:rsidRPr="00452BD8">
        <w:rPr>
          <w:rFonts w:ascii="Aptos" w:hAnsi="Aptos" w:cs="Segoe UI"/>
          <w:color w:val="0D0D0D"/>
          <w:sz w:val="24"/>
          <w:szCs w:val="24"/>
          <w:shd w:val="clear" w:color="auto" w:fill="FFFFFF"/>
        </w:rPr>
        <w:t xml:space="preserve"> </w:t>
      </w:r>
      <w:sdt>
        <w:sdtPr>
          <w:rPr>
            <w:rFonts w:ascii="Aptos" w:hAnsi="Aptos" w:cs="Segoe UI"/>
            <w:color w:val="0D0D0D"/>
            <w:sz w:val="24"/>
            <w:szCs w:val="24"/>
            <w:shd w:val="clear" w:color="auto" w:fill="FFFFFF"/>
          </w:rPr>
          <w:id w:val="-1630159255"/>
          <w:citation/>
        </w:sdtPr>
        <w:sdtEndPr/>
        <w:sdtContent>
          <w:r w:rsidR="001862E9" w:rsidRPr="00452BD8">
            <w:rPr>
              <w:rFonts w:ascii="Aptos" w:hAnsi="Aptos" w:cs="Segoe UI"/>
              <w:color w:val="0D0D0D"/>
              <w:sz w:val="24"/>
              <w:szCs w:val="24"/>
              <w:shd w:val="clear" w:color="auto" w:fill="FFFFFF"/>
            </w:rPr>
            <w:fldChar w:fldCharType="begin"/>
          </w:r>
          <w:r w:rsidR="001862E9" w:rsidRPr="00452BD8">
            <w:rPr>
              <w:rFonts w:ascii="Aptos" w:hAnsi="Aptos" w:cs="Segoe UI"/>
              <w:color w:val="0D0D0D"/>
              <w:sz w:val="24"/>
              <w:szCs w:val="24"/>
              <w:shd w:val="clear" w:color="auto" w:fill="FFFFFF"/>
            </w:rPr>
            <w:instrText xml:space="preserve"> CITATION Git1 \l 1044 </w:instrText>
          </w:r>
          <w:r w:rsidR="001862E9" w:rsidRPr="00452BD8">
            <w:rPr>
              <w:rFonts w:ascii="Aptos" w:hAnsi="Aptos" w:cs="Segoe UI"/>
              <w:color w:val="0D0D0D"/>
              <w:sz w:val="24"/>
              <w:szCs w:val="24"/>
              <w:shd w:val="clear" w:color="auto" w:fill="FFFFFF"/>
            </w:rPr>
            <w:fldChar w:fldCharType="separate"/>
          </w:r>
          <w:r w:rsidR="001862E9" w:rsidRPr="00452BD8">
            <w:rPr>
              <w:rFonts w:ascii="Aptos" w:hAnsi="Aptos" w:cs="Segoe UI"/>
              <w:noProof/>
              <w:color w:val="0D0D0D"/>
              <w:sz w:val="24"/>
              <w:szCs w:val="24"/>
              <w:shd w:val="clear" w:color="auto" w:fill="FFFFFF"/>
            </w:rPr>
            <w:t>(GitHub)</w:t>
          </w:r>
          <w:r w:rsidR="001862E9" w:rsidRPr="00452BD8">
            <w:rPr>
              <w:rFonts w:ascii="Aptos" w:hAnsi="Aptos" w:cs="Segoe UI"/>
              <w:color w:val="0D0D0D"/>
              <w:sz w:val="24"/>
              <w:szCs w:val="24"/>
              <w:shd w:val="clear" w:color="auto" w:fill="FFFFFF"/>
            </w:rPr>
            <w:fldChar w:fldCharType="end"/>
          </w:r>
        </w:sdtContent>
      </w:sdt>
      <w:r w:rsidR="00A83CE7" w:rsidRPr="00452BD8">
        <w:rPr>
          <w:rFonts w:ascii="Aptos" w:hAnsi="Aptos" w:cs="Segoe UI"/>
          <w:color w:val="0D0D0D"/>
          <w:sz w:val="24"/>
          <w:szCs w:val="24"/>
          <w:shd w:val="clear" w:color="auto" w:fill="FFFFFF"/>
        </w:rPr>
        <w:t>.</w:t>
      </w:r>
      <w:r w:rsidR="00187B99" w:rsidRPr="00452BD8">
        <w:rPr>
          <w:rFonts w:ascii="Aptos" w:hAnsi="Aptos" w:cs="Segoe UI"/>
          <w:color w:val="0D0D0D"/>
          <w:sz w:val="24"/>
          <w:szCs w:val="24"/>
          <w:shd w:val="clear" w:color="auto" w:fill="FFFFFF"/>
        </w:rPr>
        <w:t xml:space="preserve"> </w:t>
      </w:r>
    </w:p>
    <w:p w14:paraId="4871E221" w14:textId="7C369304" w:rsidR="00B511C9" w:rsidRPr="00452BD8" w:rsidRDefault="00B511C9" w:rsidP="00975452">
      <w:p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GitHub </w:t>
      </w:r>
      <w:proofErr w:type="spellStart"/>
      <w:r w:rsidRPr="00452BD8">
        <w:rPr>
          <w:rFonts w:ascii="Aptos" w:hAnsi="Aptos" w:cs="Segoe UI"/>
          <w:color w:val="0D0D0D"/>
          <w:sz w:val="24"/>
          <w:szCs w:val="24"/>
          <w:shd w:val="clear" w:color="auto" w:fill="FFFFFF"/>
        </w:rPr>
        <w:t>Flow</w:t>
      </w:r>
      <w:proofErr w:type="spellEnd"/>
      <w:r w:rsidRPr="00452BD8">
        <w:rPr>
          <w:rFonts w:ascii="Aptos" w:hAnsi="Aptos" w:cs="Segoe UI"/>
          <w:color w:val="0D0D0D"/>
          <w:sz w:val="24"/>
          <w:szCs w:val="24"/>
          <w:shd w:val="clear" w:color="auto" w:fill="FFFFFF"/>
        </w:rPr>
        <w:t xml:space="preserve"> er en lettvektig, </w:t>
      </w:r>
      <w:proofErr w:type="spellStart"/>
      <w:r w:rsidRPr="00452BD8">
        <w:rPr>
          <w:rFonts w:ascii="Aptos" w:hAnsi="Aptos" w:cs="Segoe UI"/>
          <w:color w:val="0D0D0D"/>
          <w:sz w:val="24"/>
          <w:szCs w:val="24"/>
          <w:shd w:val="clear" w:color="auto" w:fill="FFFFFF"/>
        </w:rPr>
        <w:t>branche</w:t>
      </w:r>
      <w:proofErr w:type="spellEnd"/>
      <w:r w:rsidRPr="00452BD8">
        <w:rPr>
          <w:rFonts w:ascii="Aptos" w:hAnsi="Aptos" w:cs="Segoe UI"/>
          <w:color w:val="0D0D0D"/>
          <w:sz w:val="24"/>
          <w:szCs w:val="24"/>
          <w:shd w:val="clear" w:color="auto" w:fill="FFFFFF"/>
        </w:rPr>
        <w:t>-basert arbeidsflyt som støtter samarbeid og DevOps</w:t>
      </w:r>
      <w:r w:rsidR="00295308" w:rsidRPr="00452BD8">
        <w:rPr>
          <w:rFonts w:ascii="Aptos" w:hAnsi="Aptos" w:cs="Segoe UI"/>
          <w:color w:val="0D0D0D"/>
          <w:sz w:val="24"/>
          <w:szCs w:val="24"/>
          <w:shd w:val="clear" w:color="auto" w:fill="FFFFFF"/>
        </w:rPr>
        <w:t xml:space="preserve"> </w:t>
      </w:r>
      <w:sdt>
        <w:sdtPr>
          <w:rPr>
            <w:rFonts w:ascii="Aptos" w:hAnsi="Aptos" w:cs="Segoe UI"/>
            <w:noProof/>
            <w:color w:val="0D0D0D"/>
            <w:sz w:val="24"/>
            <w:szCs w:val="24"/>
            <w:shd w:val="clear" w:color="auto" w:fill="FFFFFF"/>
          </w:rPr>
          <w:id w:val="-903681626"/>
          <w:citation/>
        </w:sdtPr>
        <w:sdtEndPr/>
        <w:sdtContent>
          <w:r w:rsidR="00295308" w:rsidRPr="00452BD8">
            <w:rPr>
              <w:rFonts w:ascii="Aptos" w:hAnsi="Aptos" w:cs="Segoe UI"/>
              <w:noProof/>
              <w:color w:val="0D0D0D"/>
              <w:sz w:val="24"/>
              <w:szCs w:val="24"/>
              <w:shd w:val="clear" w:color="auto" w:fill="FFFFFF"/>
            </w:rPr>
            <w:fldChar w:fldCharType="begin"/>
          </w:r>
          <w:r w:rsidR="00295308" w:rsidRPr="00452BD8">
            <w:rPr>
              <w:rFonts w:ascii="Aptos" w:hAnsi="Aptos" w:cs="Segoe UI"/>
              <w:color w:val="0D0D0D"/>
              <w:sz w:val="24"/>
              <w:szCs w:val="24"/>
              <w:shd w:val="clear" w:color="auto" w:fill="FFFFFF"/>
            </w:rPr>
            <w:instrText xml:space="preserve"> CITATION Git1 \l 1044 </w:instrText>
          </w:r>
          <w:r w:rsidR="00295308" w:rsidRPr="00452BD8">
            <w:rPr>
              <w:rFonts w:ascii="Aptos" w:hAnsi="Aptos" w:cs="Segoe UI"/>
              <w:noProof/>
              <w:color w:val="0D0D0D"/>
              <w:sz w:val="24"/>
              <w:szCs w:val="24"/>
              <w:shd w:val="clear" w:color="auto" w:fill="FFFFFF"/>
            </w:rPr>
            <w:fldChar w:fldCharType="separate"/>
          </w:r>
          <w:r w:rsidR="000D15FD" w:rsidRPr="00452BD8">
            <w:rPr>
              <w:rFonts w:ascii="Aptos" w:hAnsi="Aptos" w:cs="Segoe UI"/>
              <w:color w:val="0D0D0D"/>
              <w:sz w:val="24"/>
              <w:szCs w:val="24"/>
              <w:shd w:val="clear" w:color="auto" w:fill="FFFFFF"/>
            </w:rPr>
            <w:t>(GitHub)</w:t>
          </w:r>
          <w:r w:rsidR="00295308" w:rsidRPr="00452BD8">
            <w:rPr>
              <w:rFonts w:ascii="Aptos" w:hAnsi="Aptos" w:cs="Segoe UI"/>
              <w:noProof/>
              <w:color w:val="0D0D0D"/>
              <w:sz w:val="24"/>
              <w:szCs w:val="24"/>
              <w:shd w:val="clear" w:color="auto" w:fill="FFFFFF"/>
            </w:rPr>
            <w:fldChar w:fldCharType="end"/>
          </w:r>
        </w:sdtContent>
      </w:sdt>
      <w:r w:rsidR="00295308" w:rsidRPr="00452BD8">
        <w:rPr>
          <w:rFonts w:ascii="Aptos" w:hAnsi="Aptos" w:cs="Segoe UI"/>
          <w:color w:val="0D0D0D"/>
          <w:sz w:val="24"/>
          <w:szCs w:val="24"/>
          <w:shd w:val="clear" w:color="auto" w:fill="FFFFFF"/>
        </w:rPr>
        <w:t xml:space="preserve"> </w:t>
      </w:r>
      <w:sdt>
        <w:sdtPr>
          <w:rPr>
            <w:rFonts w:ascii="Aptos" w:hAnsi="Aptos" w:cs="Segoe UI"/>
            <w:noProof/>
            <w:color w:val="0D0D0D"/>
            <w:sz w:val="24"/>
            <w:szCs w:val="24"/>
            <w:shd w:val="clear" w:color="auto" w:fill="FFFFFF"/>
          </w:rPr>
          <w:id w:val="-8058031"/>
          <w:citation/>
        </w:sdtPr>
        <w:sdtEndPr/>
        <w:sdtContent>
          <w:r w:rsidR="006426C0" w:rsidRPr="00452BD8">
            <w:rPr>
              <w:rFonts w:ascii="Aptos" w:hAnsi="Aptos" w:cs="Segoe UI"/>
              <w:noProof/>
              <w:color w:val="0D0D0D"/>
              <w:sz w:val="24"/>
              <w:szCs w:val="24"/>
              <w:shd w:val="clear" w:color="auto" w:fill="FFFFFF"/>
            </w:rPr>
            <w:fldChar w:fldCharType="begin"/>
          </w:r>
          <w:r w:rsidR="006426C0" w:rsidRPr="00452BD8">
            <w:rPr>
              <w:rFonts w:ascii="Aptos" w:hAnsi="Aptos" w:cs="Segoe UI"/>
              <w:color w:val="0D0D0D"/>
              <w:sz w:val="24"/>
              <w:szCs w:val="24"/>
              <w:shd w:val="clear" w:color="auto" w:fill="FFFFFF"/>
            </w:rPr>
            <w:instrText xml:space="preserve"> CITATION Alm241 \l 1044 </w:instrText>
          </w:r>
          <w:r w:rsidR="006426C0" w:rsidRPr="00452BD8">
            <w:rPr>
              <w:rFonts w:ascii="Aptos" w:hAnsi="Aptos" w:cs="Segoe UI"/>
              <w:noProof/>
              <w:color w:val="0D0D0D"/>
              <w:sz w:val="24"/>
              <w:szCs w:val="24"/>
              <w:shd w:val="clear" w:color="auto" w:fill="FFFFFF"/>
            </w:rPr>
            <w:fldChar w:fldCharType="separate"/>
          </w:r>
          <w:r w:rsidR="000D15FD" w:rsidRPr="00452BD8">
            <w:rPr>
              <w:rFonts w:ascii="Aptos" w:hAnsi="Aptos" w:cs="Segoe UI"/>
              <w:color w:val="0D0D0D"/>
              <w:sz w:val="24"/>
              <w:szCs w:val="24"/>
              <w:shd w:val="clear" w:color="auto" w:fill="FFFFFF"/>
            </w:rPr>
            <w:t>(Almås, IN2000 - Software Engineering med prosjektarbeid, 2024)</w:t>
          </w:r>
          <w:r w:rsidR="006426C0" w:rsidRPr="00452BD8">
            <w:rPr>
              <w:rFonts w:ascii="Aptos" w:hAnsi="Aptos" w:cs="Segoe UI"/>
              <w:noProof/>
              <w:color w:val="0D0D0D"/>
              <w:sz w:val="24"/>
              <w:szCs w:val="24"/>
              <w:shd w:val="clear" w:color="auto" w:fill="FFFFFF"/>
            </w:rPr>
            <w:fldChar w:fldCharType="end"/>
          </w:r>
        </w:sdtContent>
      </w:sdt>
      <w:r w:rsidRPr="00452BD8">
        <w:rPr>
          <w:rFonts w:ascii="Aptos" w:hAnsi="Aptos" w:cs="Segoe UI"/>
          <w:color w:val="0D0D0D"/>
          <w:sz w:val="24"/>
          <w:szCs w:val="24"/>
          <w:shd w:val="clear" w:color="auto" w:fill="FFFFFF"/>
        </w:rPr>
        <w:t>. Den består av følgende trinn:</w:t>
      </w:r>
    </w:p>
    <w:p w14:paraId="4E96016F" w14:textId="47449343" w:rsidR="00537C3A" w:rsidRPr="00452BD8" w:rsidRDefault="00537C3A" w:rsidP="00537C3A">
      <w:pPr>
        <w:pStyle w:val="Listeavsnitt"/>
        <w:numPr>
          <w:ilvl w:val="0"/>
          <w:numId w:val="36"/>
        </w:num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Opprette en branch: Alle nye funksjoner eller rettelser utvikles i separate </w:t>
      </w:r>
      <w:r w:rsidR="00A81557" w:rsidRPr="00452BD8">
        <w:rPr>
          <w:rFonts w:ascii="Aptos" w:hAnsi="Aptos" w:cs="Segoe UI"/>
          <w:color w:val="0D0D0D"/>
          <w:sz w:val="24"/>
          <w:szCs w:val="24"/>
          <w:shd w:val="clear" w:color="auto" w:fill="FFFFFF"/>
        </w:rPr>
        <w:t>branches</w:t>
      </w:r>
      <w:r w:rsidRPr="00452BD8">
        <w:rPr>
          <w:rFonts w:ascii="Aptos" w:hAnsi="Aptos" w:cs="Segoe UI"/>
          <w:color w:val="0D0D0D"/>
          <w:sz w:val="24"/>
          <w:szCs w:val="24"/>
          <w:shd w:val="clear" w:color="auto" w:fill="FFFFFF"/>
        </w:rPr>
        <w:t xml:space="preserve"> av hovedkoden.</w:t>
      </w:r>
    </w:p>
    <w:p w14:paraId="6BC1D723" w14:textId="0DD26C0F" w:rsidR="00537C3A" w:rsidRPr="00452BD8" w:rsidRDefault="00537C3A" w:rsidP="00537C3A">
      <w:pPr>
        <w:pStyle w:val="Listeavsnitt"/>
        <w:numPr>
          <w:ilvl w:val="0"/>
          <w:numId w:val="36"/>
        </w:num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Foreta endringer: Endringer blir utført og testet i denne </w:t>
      </w:r>
      <w:r w:rsidR="00A81557" w:rsidRPr="00452BD8">
        <w:rPr>
          <w:rFonts w:ascii="Aptos" w:hAnsi="Aptos" w:cs="Segoe UI"/>
          <w:color w:val="0D0D0D"/>
          <w:sz w:val="24"/>
          <w:szCs w:val="24"/>
          <w:shd w:val="clear" w:color="auto" w:fill="FFFFFF"/>
        </w:rPr>
        <w:t>branchen</w:t>
      </w:r>
      <w:r w:rsidRPr="00452BD8">
        <w:rPr>
          <w:rFonts w:ascii="Aptos" w:hAnsi="Aptos" w:cs="Segoe UI"/>
          <w:color w:val="0D0D0D"/>
          <w:sz w:val="24"/>
          <w:szCs w:val="24"/>
          <w:shd w:val="clear" w:color="auto" w:fill="FFFFFF"/>
        </w:rPr>
        <w:t>.</w:t>
      </w:r>
    </w:p>
    <w:p w14:paraId="0667556D" w14:textId="0E022757" w:rsidR="00537C3A" w:rsidRPr="00452BD8" w:rsidRDefault="00537C3A" w:rsidP="00537C3A">
      <w:pPr>
        <w:pStyle w:val="Listeavsnitt"/>
        <w:numPr>
          <w:ilvl w:val="0"/>
          <w:numId w:val="36"/>
        </w:num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Opprette en pull request: Når funksjonen eller rettelsen er klar, opprettes en pull request for å diskutere og gjennomgå endringene.</w:t>
      </w:r>
    </w:p>
    <w:p w14:paraId="4544E5E1" w14:textId="224DC310" w:rsidR="00537C3A" w:rsidRPr="00452BD8" w:rsidRDefault="00537C3A" w:rsidP="00537C3A">
      <w:pPr>
        <w:pStyle w:val="Listeavsnitt"/>
        <w:numPr>
          <w:ilvl w:val="0"/>
          <w:numId w:val="36"/>
        </w:num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Gjennomgå og godkjenn: Teammedlemmer gjennomgår pull </w:t>
      </w:r>
      <w:proofErr w:type="spellStart"/>
      <w:r w:rsidRPr="00452BD8">
        <w:rPr>
          <w:rFonts w:ascii="Aptos" w:hAnsi="Aptos" w:cs="Segoe UI"/>
          <w:color w:val="0D0D0D"/>
          <w:sz w:val="24"/>
          <w:szCs w:val="24"/>
          <w:shd w:val="clear" w:color="auto" w:fill="FFFFFF"/>
        </w:rPr>
        <w:t>requesten</w:t>
      </w:r>
      <w:proofErr w:type="spellEnd"/>
      <w:r w:rsidRPr="00452BD8">
        <w:rPr>
          <w:rFonts w:ascii="Aptos" w:hAnsi="Aptos" w:cs="Segoe UI"/>
          <w:color w:val="0D0D0D"/>
          <w:sz w:val="24"/>
          <w:szCs w:val="24"/>
          <w:shd w:val="clear" w:color="auto" w:fill="FFFFFF"/>
        </w:rPr>
        <w:t xml:space="preserve"> og gir tilbakemeldinger. Minst én godkjenning kreves før sammenslåing.</w:t>
      </w:r>
    </w:p>
    <w:p w14:paraId="7F33B3D0" w14:textId="39279187" w:rsidR="00537C3A" w:rsidRPr="00452BD8" w:rsidRDefault="00537C3A" w:rsidP="00537C3A">
      <w:pPr>
        <w:pStyle w:val="Listeavsnitt"/>
        <w:numPr>
          <w:ilvl w:val="0"/>
          <w:numId w:val="36"/>
        </w:num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Merge til master: Etter godkjenning blir </w:t>
      </w:r>
      <w:r w:rsidR="00A81557" w:rsidRPr="00452BD8">
        <w:rPr>
          <w:rFonts w:ascii="Aptos" w:hAnsi="Aptos" w:cs="Segoe UI"/>
          <w:color w:val="0D0D0D"/>
          <w:sz w:val="24"/>
          <w:szCs w:val="24"/>
          <w:shd w:val="clear" w:color="auto" w:fill="FFFFFF"/>
        </w:rPr>
        <w:t>branchen</w:t>
      </w:r>
      <w:r w:rsidRPr="00452BD8">
        <w:rPr>
          <w:rFonts w:ascii="Aptos" w:hAnsi="Aptos" w:cs="Segoe UI"/>
          <w:color w:val="0D0D0D"/>
          <w:sz w:val="24"/>
          <w:szCs w:val="24"/>
          <w:shd w:val="clear" w:color="auto" w:fill="FFFFFF"/>
        </w:rPr>
        <w:t xml:space="preserve"> flettet inn i master-bransjen.</w:t>
      </w:r>
    </w:p>
    <w:p w14:paraId="657E551A" w14:textId="0D1EEE65" w:rsidR="00537C3A" w:rsidRPr="00452BD8" w:rsidRDefault="002505F4" w:rsidP="00537C3A">
      <w:pPr>
        <w:pStyle w:val="Listeavsnitt"/>
        <w:numPr>
          <w:ilvl w:val="0"/>
          <w:numId w:val="36"/>
        </w:num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lastRenderedPageBreak/>
        <w:t>Utrulling</w:t>
      </w:r>
      <w:r w:rsidR="00537C3A" w:rsidRPr="00452BD8">
        <w:rPr>
          <w:rFonts w:ascii="Aptos" w:hAnsi="Aptos" w:cs="Segoe UI"/>
          <w:color w:val="0D0D0D"/>
          <w:sz w:val="24"/>
          <w:szCs w:val="24"/>
          <w:shd w:val="clear" w:color="auto" w:fill="FFFFFF"/>
        </w:rPr>
        <w:t>: Master-</w:t>
      </w:r>
      <w:r w:rsidR="00A81557" w:rsidRPr="00452BD8">
        <w:rPr>
          <w:rFonts w:ascii="Aptos" w:hAnsi="Aptos" w:cs="Segoe UI"/>
          <w:color w:val="0D0D0D"/>
          <w:sz w:val="24"/>
          <w:szCs w:val="24"/>
          <w:shd w:val="clear" w:color="auto" w:fill="FFFFFF"/>
        </w:rPr>
        <w:t>branchen</w:t>
      </w:r>
      <w:r w:rsidR="00537C3A" w:rsidRPr="00452BD8">
        <w:rPr>
          <w:rFonts w:ascii="Aptos" w:hAnsi="Aptos" w:cs="Segoe UI"/>
          <w:color w:val="0D0D0D"/>
          <w:sz w:val="24"/>
          <w:szCs w:val="24"/>
          <w:shd w:val="clear" w:color="auto" w:fill="FFFFFF"/>
        </w:rPr>
        <w:t xml:space="preserve"> kan når som helst distribueres til produksjon for å sikre kontinuerlig levering.</w:t>
      </w:r>
    </w:p>
    <w:p w14:paraId="0BA265E5" w14:textId="5E30AFC7" w:rsidR="00537C3A" w:rsidRPr="00452BD8" w:rsidRDefault="00376DE7" w:rsidP="00376DE7">
      <w:p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Denne arbeidsflyten hjalp oss med å holde hovedgrenen stabil og fri for feil, samtidig som vi kunne jobbe effektivt med nye funksjoner</w:t>
      </w:r>
      <w:r w:rsidR="001B4DC5" w:rsidRPr="00452BD8">
        <w:rPr>
          <w:rFonts w:ascii="Aptos" w:hAnsi="Aptos" w:cs="Segoe UI"/>
          <w:color w:val="0D0D0D"/>
          <w:sz w:val="24"/>
          <w:szCs w:val="24"/>
          <w:shd w:val="clear" w:color="auto" w:fill="FFFFFF"/>
        </w:rPr>
        <w:t xml:space="preserve">. </w:t>
      </w:r>
      <w:r w:rsidR="00C96528" w:rsidRPr="00452BD8">
        <w:rPr>
          <w:rFonts w:ascii="Aptos" w:hAnsi="Aptos" w:cs="Segoe UI"/>
          <w:color w:val="0D0D0D"/>
          <w:sz w:val="24"/>
          <w:szCs w:val="24"/>
          <w:shd w:val="clear" w:color="auto" w:fill="FFFFFF"/>
        </w:rPr>
        <w:t>(</w:t>
      </w:r>
      <w:r w:rsidR="00452BD8" w:rsidRPr="00452BD8">
        <w:rPr>
          <w:rFonts w:ascii="Aptos" w:eastAsia="Times New Roman" w:hAnsi="Aptos" w:cs="Times New Roman"/>
          <w:noProof/>
          <w:color w:val="000000" w:themeColor="text1"/>
          <w:sz w:val="24"/>
          <w:szCs w:val="24"/>
        </w:rPr>
        <w:fldChar w:fldCharType="begin"/>
      </w:r>
      <w:r w:rsidR="00452BD8" w:rsidRPr="00452BD8">
        <w:rPr>
          <w:rFonts w:ascii="Aptos" w:hAnsi="Aptos" w:cs="Segoe UI"/>
          <w:color w:val="0D0D0D"/>
          <w:sz w:val="24"/>
          <w:szCs w:val="24"/>
          <w:shd w:val="clear" w:color="auto" w:fill="FFFFFF"/>
        </w:rPr>
        <w:instrText xml:space="preserve"> REF _Ref166787768 \h </w:instrText>
      </w:r>
      <w:r w:rsidR="00452BD8" w:rsidRPr="00452BD8">
        <w:rPr>
          <w:rFonts w:ascii="Aptos" w:eastAsia="Times New Roman" w:hAnsi="Aptos" w:cs="Times New Roman"/>
          <w:noProof/>
          <w:color w:val="000000" w:themeColor="text1"/>
          <w:sz w:val="24"/>
          <w:szCs w:val="24"/>
        </w:rPr>
        <w:instrText xml:space="preserve"> \* MERGEFORMAT </w:instrText>
      </w:r>
      <w:r w:rsidR="00452BD8" w:rsidRPr="00452BD8">
        <w:rPr>
          <w:rFonts w:ascii="Aptos" w:eastAsia="Times New Roman" w:hAnsi="Aptos" w:cs="Times New Roman"/>
          <w:noProof/>
          <w:color w:val="000000" w:themeColor="text1"/>
          <w:sz w:val="24"/>
          <w:szCs w:val="24"/>
        </w:rPr>
      </w:r>
      <w:r w:rsidR="00452BD8" w:rsidRPr="00452BD8">
        <w:rPr>
          <w:rFonts w:ascii="Aptos" w:eastAsia="Times New Roman" w:hAnsi="Aptos" w:cs="Times New Roman"/>
          <w:noProof/>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24</w:t>
      </w:r>
      <w:r w:rsidR="00452BD8" w:rsidRPr="00452BD8">
        <w:rPr>
          <w:rFonts w:ascii="Aptos" w:eastAsia="Times New Roman" w:hAnsi="Aptos" w:cs="Times New Roman"/>
          <w:noProof/>
          <w:color w:val="000000" w:themeColor="text1"/>
          <w:sz w:val="24"/>
          <w:szCs w:val="24"/>
        </w:rPr>
        <w:fldChar w:fldCharType="end"/>
      </w:r>
      <w:r w:rsidR="00F25586" w:rsidRPr="00452BD8">
        <w:rPr>
          <w:rFonts w:ascii="Aptos" w:hAnsi="Aptos" w:cs="Segoe UI"/>
          <w:noProof/>
          <w:color w:val="0D0D0D"/>
          <w:sz w:val="24"/>
          <w:szCs w:val="24"/>
          <w:shd w:val="clear" w:color="auto" w:fill="FFFFFF"/>
        </w:rPr>
        <w:t>).</w:t>
      </w:r>
    </w:p>
    <w:p w14:paraId="74CFF2D9" w14:textId="5D10E014" w:rsidR="00CF1789" w:rsidRPr="00452BD8" w:rsidRDefault="00CF1789" w:rsidP="00CF1789">
      <w:pPr>
        <w:spacing w:line="360" w:lineRule="auto"/>
        <w:ind w:right="-20"/>
        <w:rPr>
          <w:rFonts w:ascii="Aptos" w:hAnsi="Aptos" w:cs="Segoe UI"/>
          <w:color w:val="0D0D0D"/>
          <w:sz w:val="24"/>
          <w:szCs w:val="24"/>
          <w:shd w:val="clear" w:color="auto" w:fill="FFFFFF"/>
        </w:rPr>
      </w:pPr>
      <w:r w:rsidRPr="00452BD8">
        <w:rPr>
          <w:rFonts w:ascii="Aptos" w:hAnsi="Aptos" w:cs="Segoe UI"/>
          <w:b/>
          <w:color w:val="0D0D0D"/>
          <w:sz w:val="24"/>
          <w:szCs w:val="24"/>
          <w:shd w:val="clear" w:color="auto" w:fill="FFFFFF"/>
        </w:rPr>
        <w:t>Trello og Slack</w:t>
      </w:r>
      <w:r w:rsidRPr="00452BD8">
        <w:rPr>
          <w:rFonts w:ascii="Aptos" w:hAnsi="Aptos" w:cs="Segoe UI"/>
          <w:color w:val="0D0D0D"/>
          <w:sz w:val="24"/>
          <w:szCs w:val="24"/>
          <w:shd w:val="clear" w:color="auto" w:fill="FFFFFF"/>
        </w:rPr>
        <w:t>: Vi bruker Trello som et verktøy for oppgavestyring, der oppgaver flyttes fra "To-Do" til "</w:t>
      </w:r>
      <w:proofErr w:type="spellStart"/>
      <w:r w:rsidRPr="00452BD8">
        <w:rPr>
          <w:rFonts w:ascii="Aptos" w:hAnsi="Aptos" w:cs="Segoe UI"/>
          <w:color w:val="0D0D0D"/>
          <w:sz w:val="24"/>
          <w:szCs w:val="24"/>
          <w:shd w:val="clear" w:color="auto" w:fill="FFFFFF"/>
        </w:rPr>
        <w:t>Doing</w:t>
      </w:r>
      <w:proofErr w:type="spellEnd"/>
      <w:r w:rsidRPr="00452BD8">
        <w:rPr>
          <w:rFonts w:ascii="Aptos" w:hAnsi="Aptos" w:cs="Segoe UI"/>
          <w:color w:val="0D0D0D"/>
          <w:sz w:val="24"/>
          <w:szCs w:val="24"/>
          <w:shd w:val="clear" w:color="auto" w:fill="FFFFFF"/>
        </w:rPr>
        <w:t>" og til slutt "Done"</w:t>
      </w:r>
      <w:r w:rsidR="00AC3D33" w:rsidRPr="00452BD8">
        <w:rPr>
          <w:rFonts w:ascii="Aptos" w:hAnsi="Aptos" w:cs="Segoe UI"/>
          <w:color w:val="0D0D0D"/>
          <w:sz w:val="24"/>
          <w:szCs w:val="24"/>
          <w:shd w:val="clear" w:color="auto" w:fill="FFFFFF"/>
        </w:rPr>
        <w:t xml:space="preserve"> (</w:t>
      </w:r>
      <w:r w:rsidR="00452BD8" w:rsidRPr="00452BD8">
        <w:rPr>
          <w:rFonts w:ascii="Aptos" w:eastAsia="Times New Roman" w:hAnsi="Aptos" w:cs="Times New Roman"/>
          <w:noProof/>
          <w:color w:val="000000" w:themeColor="text1"/>
          <w:sz w:val="24"/>
          <w:szCs w:val="24"/>
        </w:rPr>
        <w:fldChar w:fldCharType="begin"/>
      </w:r>
      <w:r w:rsidR="00452BD8" w:rsidRPr="00452BD8">
        <w:rPr>
          <w:rFonts w:ascii="Aptos" w:hAnsi="Aptos" w:cs="Segoe UI"/>
          <w:color w:val="0D0D0D"/>
          <w:sz w:val="24"/>
          <w:szCs w:val="24"/>
          <w:shd w:val="clear" w:color="auto" w:fill="FFFFFF"/>
        </w:rPr>
        <w:instrText xml:space="preserve"> REF _Ref166787695 \h </w:instrText>
      </w:r>
      <w:r w:rsidR="00452BD8" w:rsidRPr="00452BD8">
        <w:rPr>
          <w:rFonts w:ascii="Aptos" w:eastAsia="Times New Roman" w:hAnsi="Aptos" w:cs="Times New Roman"/>
          <w:noProof/>
          <w:color w:val="000000" w:themeColor="text1"/>
          <w:sz w:val="24"/>
          <w:szCs w:val="24"/>
        </w:rPr>
        <w:instrText xml:space="preserve"> \* MERGEFORMAT </w:instrText>
      </w:r>
      <w:r w:rsidR="00452BD8" w:rsidRPr="00452BD8">
        <w:rPr>
          <w:rFonts w:ascii="Aptos" w:eastAsia="Times New Roman" w:hAnsi="Aptos" w:cs="Times New Roman"/>
          <w:noProof/>
          <w:color w:val="000000" w:themeColor="text1"/>
          <w:sz w:val="24"/>
          <w:szCs w:val="24"/>
        </w:rPr>
      </w:r>
      <w:r w:rsidR="00452BD8" w:rsidRPr="00452BD8">
        <w:rPr>
          <w:rFonts w:ascii="Aptos" w:eastAsia="Times New Roman" w:hAnsi="Aptos" w:cs="Times New Roman"/>
          <w:noProof/>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20</w:t>
      </w:r>
      <w:r w:rsidR="00452BD8" w:rsidRPr="00452BD8">
        <w:rPr>
          <w:rFonts w:ascii="Aptos" w:eastAsia="Times New Roman" w:hAnsi="Aptos" w:cs="Times New Roman"/>
          <w:noProof/>
          <w:color w:val="000000" w:themeColor="text1"/>
          <w:sz w:val="24"/>
          <w:szCs w:val="24"/>
        </w:rPr>
        <w:fldChar w:fldCharType="end"/>
      </w:r>
      <w:r w:rsidR="00452BD8" w:rsidRPr="00452BD8">
        <w:rPr>
          <w:rFonts w:ascii="Aptos" w:eastAsia="Times New Roman" w:hAnsi="Aptos" w:cs="Times New Roman"/>
          <w:noProof/>
          <w:color w:val="000000" w:themeColor="text1"/>
          <w:sz w:val="24"/>
          <w:szCs w:val="24"/>
        </w:rPr>
        <w:t xml:space="preserve"> og </w:t>
      </w:r>
      <w:r w:rsidR="00452BD8" w:rsidRPr="00452BD8">
        <w:rPr>
          <w:rFonts w:ascii="Aptos" w:eastAsia="Times New Roman" w:hAnsi="Aptos" w:cs="Times New Roman"/>
          <w:noProof/>
          <w:color w:val="000000" w:themeColor="text1"/>
          <w:sz w:val="24"/>
          <w:szCs w:val="24"/>
        </w:rPr>
        <w:fldChar w:fldCharType="begin"/>
      </w:r>
      <w:r w:rsidR="00452BD8" w:rsidRPr="00452BD8">
        <w:rPr>
          <w:rFonts w:ascii="Aptos" w:eastAsia="Times New Roman" w:hAnsi="Aptos" w:cs="Times New Roman"/>
          <w:noProof/>
          <w:color w:val="000000" w:themeColor="text1"/>
          <w:sz w:val="24"/>
          <w:szCs w:val="24"/>
        </w:rPr>
        <w:instrText xml:space="preserve"> REF _Ref166787701 \h  \* MERGEFORMAT </w:instrText>
      </w:r>
      <w:r w:rsidR="00452BD8" w:rsidRPr="00452BD8">
        <w:rPr>
          <w:rFonts w:ascii="Aptos" w:eastAsia="Times New Roman" w:hAnsi="Aptos" w:cs="Times New Roman"/>
          <w:noProof/>
          <w:color w:val="000000" w:themeColor="text1"/>
          <w:sz w:val="24"/>
          <w:szCs w:val="24"/>
        </w:rPr>
      </w:r>
      <w:r w:rsidR="00452BD8" w:rsidRPr="00452BD8">
        <w:rPr>
          <w:rFonts w:ascii="Aptos" w:eastAsia="Times New Roman" w:hAnsi="Aptos" w:cs="Times New Roman"/>
          <w:noProof/>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21</w:t>
      </w:r>
      <w:r w:rsidR="00452BD8" w:rsidRPr="00452BD8">
        <w:rPr>
          <w:rFonts w:ascii="Aptos" w:eastAsia="Times New Roman" w:hAnsi="Aptos" w:cs="Times New Roman"/>
          <w:noProof/>
          <w:color w:val="000000" w:themeColor="text1"/>
          <w:sz w:val="24"/>
          <w:szCs w:val="24"/>
        </w:rPr>
        <w:fldChar w:fldCharType="end"/>
      </w:r>
      <w:r w:rsidR="00AC3D33" w:rsidRPr="00452BD8">
        <w:rPr>
          <w:rFonts w:ascii="Aptos" w:hAnsi="Aptos" w:cs="Segoe UI"/>
          <w:color w:val="0D0D0D"/>
          <w:sz w:val="24"/>
          <w:szCs w:val="24"/>
          <w:shd w:val="clear" w:color="auto" w:fill="FFFFFF"/>
        </w:rPr>
        <w:t>)</w:t>
      </w:r>
      <w:r w:rsidRPr="00452BD8">
        <w:rPr>
          <w:rFonts w:ascii="Aptos" w:hAnsi="Aptos" w:cs="Segoe UI"/>
          <w:color w:val="0D0D0D"/>
          <w:sz w:val="24"/>
          <w:szCs w:val="24"/>
          <w:shd w:val="clear" w:color="auto" w:fill="FFFFFF"/>
        </w:rPr>
        <w:t>, etter hvert som de blir fullført. Dette får alle teammedlemmene oppdatert på hva alle gjør og hvor langt vi har kommet i sprinten. Slack brukes for kommunikasjon og raske avklaringer mellom teammedlemmer</w:t>
      </w:r>
      <w:r w:rsidR="006426C0" w:rsidRPr="00452BD8">
        <w:rPr>
          <w:rFonts w:ascii="Aptos" w:hAnsi="Aptos" w:cs="Segoe UI"/>
          <w:color w:val="0D0D0D"/>
          <w:sz w:val="24"/>
          <w:szCs w:val="24"/>
          <w:shd w:val="clear" w:color="auto" w:fill="FFFFFF"/>
        </w:rPr>
        <w:t xml:space="preserve"> </w:t>
      </w:r>
      <w:r w:rsidR="00572F19" w:rsidRPr="00452BD8">
        <w:rPr>
          <w:rFonts w:ascii="Aptos" w:hAnsi="Aptos" w:cs="Segoe UI"/>
          <w:color w:val="0D0D0D"/>
          <w:sz w:val="24"/>
          <w:szCs w:val="24"/>
          <w:shd w:val="clear" w:color="auto" w:fill="FFFFFF"/>
        </w:rPr>
        <w:t>(</w:t>
      </w:r>
      <w:r w:rsidR="00452BD8" w:rsidRPr="00452BD8">
        <w:rPr>
          <w:rFonts w:ascii="Aptos" w:eastAsia="Times New Roman" w:hAnsi="Aptos" w:cs="Times New Roman"/>
          <w:noProof/>
          <w:color w:val="000000" w:themeColor="text1"/>
          <w:sz w:val="24"/>
          <w:szCs w:val="24"/>
        </w:rPr>
        <w:fldChar w:fldCharType="begin"/>
      </w:r>
      <w:r w:rsidR="00452BD8" w:rsidRPr="00452BD8">
        <w:rPr>
          <w:rFonts w:ascii="Aptos" w:hAnsi="Aptos" w:cs="Segoe UI"/>
          <w:color w:val="0D0D0D"/>
          <w:sz w:val="24"/>
          <w:szCs w:val="24"/>
          <w:shd w:val="clear" w:color="auto" w:fill="FFFFFF"/>
        </w:rPr>
        <w:instrText xml:space="preserve"> REF _Ref166787796 \h </w:instrText>
      </w:r>
      <w:r w:rsidR="00452BD8" w:rsidRPr="00452BD8">
        <w:rPr>
          <w:rFonts w:ascii="Aptos" w:eastAsia="Times New Roman" w:hAnsi="Aptos" w:cs="Times New Roman"/>
          <w:noProof/>
          <w:color w:val="000000" w:themeColor="text1"/>
          <w:sz w:val="24"/>
          <w:szCs w:val="24"/>
        </w:rPr>
        <w:instrText xml:space="preserve"> \* MERGEFORMAT </w:instrText>
      </w:r>
      <w:r w:rsidR="00452BD8" w:rsidRPr="00452BD8">
        <w:rPr>
          <w:rFonts w:ascii="Aptos" w:eastAsia="Times New Roman" w:hAnsi="Aptos" w:cs="Times New Roman"/>
          <w:noProof/>
          <w:color w:val="000000" w:themeColor="text1"/>
          <w:sz w:val="24"/>
          <w:szCs w:val="24"/>
        </w:rPr>
      </w:r>
      <w:r w:rsidR="00452BD8" w:rsidRPr="00452BD8">
        <w:rPr>
          <w:rFonts w:ascii="Aptos" w:eastAsia="Times New Roman" w:hAnsi="Aptos" w:cs="Times New Roman"/>
          <w:noProof/>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19</w:t>
      </w:r>
      <w:r w:rsidR="00452BD8" w:rsidRPr="00452BD8">
        <w:rPr>
          <w:rFonts w:ascii="Aptos" w:eastAsia="Times New Roman" w:hAnsi="Aptos" w:cs="Times New Roman"/>
          <w:noProof/>
          <w:color w:val="000000" w:themeColor="text1"/>
          <w:sz w:val="24"/>
          <w:szCs w:val="24"/>
        </w:rPr>
        <w:fldChar w:fldCharType="end"/>
      </w:r>
      <w:r w:rsidR="006426C0" w:rsidRPr="00452BD8">
        <w:rPr>
          <w:rFonts w:ascii="Aptos" w:hAnsi="Aptos" w:cs="Segoe UI"/>
          <w:color w:val="0D0D0D"/>
          <w:sz w:val="24"/>
          <w:szCs w:val="24"/>
          <w:shd w:val="clear" w:color="auto" w:fill="FFFFFF"/>
        </w:rPr>
        <w:t>)</w:t>
      </w:r>
      <w:r w:rsidRPr="00452BD8">
        <w:rPr>
          <w:rFonts w:ascii="Aptos" w:hAnsi="Aptos" w:cs="Segoe UI"/>
          <w:color w:val="0D0D0D"/>
          <w:sz w:val="24"/>
          <w:szCs w:val="24"/>
          <w:shd w:val="clear" w:color="auto" w:fill="FFFFFF"/>
        </w:rPr>
        <w:t xml:space="preserve">. </w:t>
      </w:r>
    </w:p>
    <w:p w14:paraId="682CE411" w14:textId="68D19CCA" w:rsidR="00AC3D33" w:rsidRPr="00452BD8" w:rsidRDefault="00A472F8" w:rsidP="00975452">
      <w:pPr>
        <w:spacing w:line="360" w:lineRule="auto"/>
        <w:rPr>
          <w:rFonts w:ascii="Aptos" w:hAnsi="Aptos" w:cs="Segoe UI"/>
          <w:color w:val="0D0D0D"/>
          <w:sz w:val="24"/>
          <w:szCs w:val="24"/>
          <w:shd w:val="clear" w:color="auto" w:fill="FFFFFF"/>
        </w:rPr>
      </w:pPr>
      <w:r w:rsidRPr="00452BD8">
        <w:rPr>
          <w:rFonts w:ascii="Aptos" w:hAnsi="Aptos" w:cs="Segoe UI"/>
          <w:color w:val="0D0D0D"/>
          <w:sz w:val="24"/>
          <w:szCs w:val="24"/>
          <w:shd w:val="clear" w:color="auto" w:fill="FFFFFF"/>
        </w:rPr>
        <w:t xml:space="preserve">Gjennom å implementere disse smidige praksisene og verktøyene, har vi oppnådd en effektiv og tilpasningsdyktig utviklingsprosess som gjør oss i stand til å utføre dette prosjektet veldig effektivt. </w:t>
      </w:r>
    </w:p>
    <w:p w14:paraId="54CAD0D4" w14:textId="77777777" w:rsidR="00065265" w:rsidRPr="00452BD8" w:rsidRDefault="00065265" w:rsidP="001634CB">
      <w:pPr>
        <w:spacing w:line="240" w:lineRule="auto"/>
        <w:rPr>
          <w:rFonts w:ascii="Aptos" w:hAnsi="Aptos" w:cs="Segoe UI"/>
          <w:color w:val="0D0D0D"/>
          <w:sz w:val="24"/>
          <w:szCs w:val="24"/>
          <w:shd w:val="clear" w:color="auto" w:fill="FFFFFF"/>
        </w:rPr>
      </w:pPr>
    </w:p>
    <w:p w14:paraId="4D3DF2A9" w14:textId="17720D43" w:rsidR="00850286" w:rsidRPr="00452BD8" w:rsidRDefault="00850286" w:rsidP="00E1028F">
      <w:pPr>
        <w:pStyle w:val="Listeavsnitt"/>
        <w:numPr>
          <w:ilvl w:val="1"/>
          <w:numId w:val="11"/>
        </w:num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Arbeidsmetode – en kronologisk oversikt</w:t>
      </w:r>
    </w:p>
    <w:p w14:paraId="6D21AC94" w14:textId="2BFEF597" w:rsidR="00965D77" w:rsidRPr="00452BD8" w:rsidRDefault="00E1028F" w:rsidP="00E1028F">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1.</w:t>
      </w:r>
      <w:r w:rsidR="00965D77" w:rsidRPr="00452BD8">
        <w:rPr>
          <w:rFonts w:ascii="Aptos" w:eastAsia="Times New Roman" w:hAnsi="Aptos" w:cs="Times New Roman"/>
          <w:color w:val="000000" w:themeColor="text1"/>
          <w:sz w:val="24"/>
          <w:szCs w:val="24"/>
        </w:rPr>
        <w:t>Planlegging og Forberedelse:</w:t>
      </w:r>
    </w:p>
    <w:p w14:paraId="3FE691D7" w14:textId="6340AF64" w:rsidR="00965D77" w:rsidRPr="00452BD8" w:rsidRDefault="00965D77" w:rsidP="00E1028F">
      <w:pPr>
        <w:pStyle w:val="Listeavsnitt"/>
        <w:numPr>
          <w:ilvl w:val="0"/>
          <w:numId w:val="4"/>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Første fase av prosjektet besto av planlegging og forberedelser, inkludert definisjon av prosjektmål, kravspesifikasjoner og opprettelse av prosjektplan.</w:t>
      </w:r>
    </w:p>
    <w:p w14:paraId="2FEE5054" w14:textId="64CE7D58" w:rsidR="00975752" w:rsidRPr="00452BD8" w:rsidRDefault="00965D77" w:rsidP="008D73E1">
      <w:pPr>
        <w:pStyle w:val="Listeavsnitt"/>
        <w:numPr>
          <w:ilvl w:val="0"/>
          <w:numId w:val="4"/>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Teamet gjorde seg kjent med hverandres kompetanser og roller, og organiserte seg for å sikre effektivt samarbeid og kommunikasjon.</w:t>
      </w:r>
      <w:r w:rsidR="002A0648" w:rsidRPr="00452BD8">
        <w:rPr>
          <w:rFonts w:ascii="Aptos" w:eastAsia="Times New Roman" w:hAnsi="Aptos" w:cs="Times New Roman"/>
          <w:color w:val="000000" w:themeColor="text1"/>
          <w:sz w:val="24"/>
          <w:szCs w:val="24"/>
        </w:rPr>
        <w:t xml:space="preserve"> (laste ned </w:t>
      </w:r>
      <w:proofErr w:type="spellStart"/>
      <w:r w:rsidR="002A0648" w:rsidRPr="00452BD8">
        <w:rPr>
          <w:rFonts w:ascii="Aptos" w:eastAsia="Times New Roman" w:hAnsi="Aptos" w:cs="Times New Roman"/>
          <w:color w:val="000000" w:themeColor="text1"/>
          <w:sz w:val="24"/>
          <w:szCs w:val="24"/>
        </w:rPr>
        <w:t>slack</w:t>
      </w:r>
      <w:proofErr w:type="spellEnd"/>
      <w:r w:rsidR="002A0648" w:rsidRPr="00452BD8">
        <w:rPr>
          <w:rFonts w:ascii="Aptos" w:eastAsia="Times New Roman" w:hAnsi="Aptos" w:cs="Times New Roman"/>
          <w:color w:val="000000" w:themeColor="text1"/>
          <w:sz w:val="24"/>
          <w:szCs w:val="24"/>
        </w:rPr>
        <w:t xml:space="preserve">, opprette </w:t>
      </w:r>
      <w:proofErr w:type="spellStart"/>
      <w:r w:rsidR="002A0648" w:rsidRPr="00452BD8">
        <w:rPr>
          <w:rFonts w:ascii="Aptos" w:eastAsia="Times New Roman" w:hAnsi="Aptos" w:cs="Times New Roman"/>
          <w:color w:val="000000" w:themeColor="text1"/>
          <w:sz w:val="24"/>
          <w:szCs w:val="24"/>
        </w:rPr>
        <w:t>trello</w:t>
      </w:r>
      <w:proofErr w:type="spellEnd"/>
      <w:r w:rsidR="002A0648" w:rsidRPr="00452BD8">
        <w:rPr>
          <w:rFonts w:ascii="Aptos" w:eastAsia="Times New Roman" w:hAnsi="Aptos" w:cs="Times New Roman"/>
          <w:color w:val="000000" w:themeColor="text1"/>
          <w:sz w:val="24"/>
          <w:szCs w:val="24"/>
        </w:rPr>
        <w:t xml:space="preserve"> bruker og lagde objektive regler for </w:t>
      </w:r>
      <w:proofErr w:type="spellStart"/>
      <w:r w:rsidR="002A0648" w:rsidRPr="00452BD8">
        <w:rPr>
          <w:rFonts w:ascii="Aptos" w:eastAsia="Times New Roman" w:hAnsi="Aptos" w:cs="Times New Roman"/>
          <w:color w:val="000000" w:themeColor="text1"/>
          <w:sz w:val="24"/>
          <w:szCs w:val="24"/>
        </w:rPr>
        <w:t>git</w:t>
      </w:r>
      <w:proofErr w:type="spellEnd"/>
      <w:r w:rsidR="00D813B8" w:rsidRPr="00452BD8">
        <w:rPr>
          <w:rFonts w:ascii="Aptos" w:eastAsia="Times New Roman" w:hAnsi="Aptos" w:cs="Times New Roman"/>
          <w:color w:val="000000" w:themeColor="text1"/>
          <w:sz w:val="24"/>
          <w:szCs w:val="24"/>
        </w:rPr>
        <w:t xml:space="preserve"> og </w:t>
      </w:r>
      <w:proofErr w:type="spellStart"/>
      <w:r w:rsidR="00D813B8" w:rsidRPr="00452BD8">
        <w:rPr>
          <w:rFonts w:ascii="Aptos" w:eastAsia="Times New Roman" w:hAnsi="Aptos" w:cs="Times New Roman"/>
          <w:color w:val="000000" w:themeColor="text1"/>
          <w:sz w:val="24"/>
          <w:szCs w:val="24"/>
        </w:rPr>
        <w:t>github</w:t>
      </w:r>
      <w:proofErr w:type="spellEnd"/>
      <w:r w:rsidR="002A0648" w:rsidRPr="00452BD8">
        <w:rPr>
          <w:rFonts w:ascii="Aptos" w:eastAsia="Times New Roman" w:hAnsi="Aptos" w:cs="Times New Roman"/>
          <w:color w:val="000000" w:themeColor="text1"/>
          <w:sz w:val="24"/>
          <w:szCs w:val="24"/>
        </w:rPr>
        <w:t>)</w:t>
      </w:r>
      <w:r w:rsidR="009E529D" w:rsidRPr="00452BD8">
        <w:rPr>
          <w:rFonts w:ascii="Aptos" w:eastAsia="Times New Roman" w:hAnsi="Aptos" w:cs="Times New Roman"/>
          <w:color w:val="000000" w:themeColor="text1"/>
          <w:sz w:val="24"/>
          <w:szCs w:val="24"/>
        </w:rPr>
        <w:t>.</w:t>
      </w:r>
    </w:p>
    <w:p w14:paraId="52FFAC4D" w14:textId="335F7121" w:rsidR="00FE5A87" w:rsidRPr="00452BD8" w:rsidRDefault="00FE5A87" w:rsidP="00FE5A87">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2.Oppstart og MVP-utvikling:</w:t>
      </w:r>
    </w:p>
    <w:p w14:paraId="3581F6AA" w14:textId="41D637CD" w:rsidR="00FE5A87" w:rsidRPr="00452BD8" w:rsidRDefault="00FE5A87" w:rsidP="00FE5A87">
      <w:pPr>
        <w:pStyle w:val="Listeavsnitt"/>
        <w:numPr>
          <w:ilvl w:val="0"/>
          <w:numId w:val="12"/>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I starten av prosjektet fokuserte teamet på å utvikle en Minimum Viable Product (MVP) for å demonstrere grunnleggende funksjonalitet.</w:t>
      </w:r>
    </w:p>
    <w:p w14:paraId="54B703F9" w14:textId="0EC5802E" w:rsidR="00884C70" w:rsidRPr="00452BD8" w:rsidRDefault="00B43F6B" w:rsidP="00FE5A87">
      <w:pPr>
        <w:pStyle w:val="Listeavsnitt"/>
        <w:numPr>
          <w:ilvl w:val="0"/>
          <w:numId w:val="12"/>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Iterative utviklingsprosesser ble brukt, der hvert trinn ble evaluert og justert basert på tilbakemeldinger fra veiledere og intern testing</w:t>
      </w:r>
      <w:r w:rsidR="00CC2C9E" w:rsidRPr="00452BD8">
        <w:rPr>
          <w:rFonts w:ascii="Aptos" w:eastAsia="Times New Roman" w:hAnsi="Aptos" w:cs="Times New Roman"/>
          <w:color w:val="000000" w:themeColor="text1"/>
          <w:sz w:val="24"/>
          <w:szCs w:val="24"/>
        </w:rPr>
        <w:t>.</w:t>
      </w:r>
      <w:r w:rsidRPr="00452BD8">
        <w:rPr>
          <w:rFonts w:ascii="Aptos" w:eastAsia="Times New Roman" w:hAnsi="Aptos" w:cs="Times New Roman"/>
          <w:color w:val="000000" w:themeColor="text1"/>
          <w:sz w:val="24"/>
          <w:szCs w:val="24"/>
        </w:rPr>
        <w:t xml:space="preserve"> </w:t>
      </w:r>
    </w:p>
    <w:p w14:paraId="7A2C51AA" w14:textId="609D0912" w:rsidR="00A652CF" w:rsidRPr="00452BD8" w:rsidRDefault="00A652CF" w:rsidP="00A652CF">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3.Smidige Metoder og Sprinter:</w:t>
      </w:r>
    </w:p>
    <w:p w14:paraId="1145D98D" w14:textId="482298A8" w:rsidR="00A652CF" w:rsidRPr="00452BD8" w:rsidRDefault="00A652CF" w:rsidP="00A652CF">
      <w:pPr>
        <w:pStyle w:val="Listeavsnitt"/>
        <w:numPr>
          <w:ilvl w:val="0"/>
          <w:numId w:val="13"/>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Teamet tok i bruk smidige metoder som Scrum, med faste sprinter og regelmessige møter for planlegging, gjennomgang og retrospektiver.</w:t>
      </w:r>
    </w:p>
    <w:p w14:paraId="3FB7B430" w14:textId="569A9FB1" w:rsidR="00A652CF" w:rsidRPr="00452BD8" w:rsidRDefault="00A652CF" w:rsidP="00A652CF">
      <w:pPr>
        <w:pStyle w:val="Listeavsnitt"/>
        <w:numPr>
          <w:ilvl w:val="0"/>
          <w:numId w:val="13"/>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lastRenderedPageBreak/>
        <w:t>Daily Standup-møter ble gjennomført for å sikre kontinuerlig kommunikasjon og oppdatering av fremdrift.</w:t>
      </w:r>
    </w:p>
    <w:p w14:paraId="05887799" w14:textId="2DBF757E" w:rsidR="00A652CF" w:rsidRPr="00452BD8" w:rsidRDefault="00A652CF" w:rsidP="00A652CF">
      <w:pPr>
        <w:pStyle w:val="Listeavsnitt"/>
        <w:numPr>
          <w:ilvl w:val="0"/>
          <w:numId w:val="13"/>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Sprint Review-møter ble holdt etter hver sprint for å evaluere utført arbeid og justere planer og prioriteringer.</w:t>
      </w:r>
    </w:p>
    <w:p w14:paraId="5ACDA407" w14:textId="5F874E2A" w:rsidR="00F07134" w:rsidRPr="00452BD8" w:rsidRDefault="00A652CF" w:rsidP="00A652CF">
      <w:pPr>
        <w:pStyle w:val="Listeavsnitt"/>
        <w:numPr>
          <w:ilvl w:val="0"/>
          <w:numId w:val="13"/>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Sprint Planning-møter ble arrangert </w:t>
      </w:r>
      <w:r w:rsidR="00424580" w:rsidRPr="00452BD8">
        <w:rPr>
          <w:rFonts w:ascii="Aptos" w:eastAsia="Times New Roman" w:hAnsi="Aptos" w:cs="Times New Roman"/>
          <w:color w:val="000000" w:themeColor="text1"/>
          <w:sz w:val="24"/>
          <w:szCs w:val="24"/>
        </w:rPr>
        <w:t>for å definere mål og oppgaver for neste sprint</w:t>
      </w:r>
      <w:r w:rsidR="009E529D" w:rsidRPr="00452BD8">
        <w:rPr>
          <w:rFonts w:ascii="Aptos" w:eastAsia="Times New Roman" w:hAnsi="Aptos" w:cs="Times New Roman"/>
          <w:color w:val="000000" w:themeColor="text1"/>
          <w:sz w:val="24"/>
          <w:szCs w:val="24"/>
        </w:rPr>
        <w:t>.</w:t>
      </w:r>
    </w:p>
    <w:p w14:paraId="0BC08588" w14:textId="7D55CC30" w:rsidR="00BA0339" w:rsidRPr="00452BD8" w:rsidRDefault="00BA0339" w:rsidP="00A652CF">
      <w:pPr>
        <w:pStyle w:val="Listeavsnitt"/>
        <w:numPr>
          <w:ilvl w:val="0"/>
          <w:numId w:val="13"/>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Vi sørget også for å gjennomføre samtlige teamaktiviteter etter behov og ønske</w:t>
      </w:r>
      <w:r w:rsidR="009E529D" w:rsidRPr="00452BD8">
        <w:rPr>
          <w:rFonts w:ascii="Aptos" w:eastAsia="Times New Roman" w:hAnsi="Aptos" w:cs="Times New Roman"/>
          <w:color w:val="000000" w:themeColor="text1"/>
          <w:sz w:val="24"/>
          <w:szCs w:val="24"/>
        </w:rPr>
        <w:t>.</w:t>
      </w:r>
    </w:p>
    <w:p w14:paraId="3CE7279E" w14:textId="147C2FA8" w:rsidR="00E1772F" w:rsidRPr="00452BD8" w:rsidRDefault="00D66CC7" w:rsidP="00E1772F">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4.Veiledermøte og Tilbakemeldinger </w:t>
      </w:r>
    </w:p>
    <w:p w14:paraId="5C74609A" w14:textId="3C24BBF8" w:rsidR="009F1980" w:rsidRPr="00452BD8" w:rsidRDefault="00D05886" w:rsidP="00D05886">
      <w:pPr>
        <w:pStyle w:val="Listeavsnitt"/>
        <w:numPr>
          <w:ilvl w:val="0"/>
          <w:numId w:val="14"/>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Regelmessige veile</w:t>
      </w:r>
      <w:r w:rsidR="00C55927" w:rsidRPr="00452BD8">
        <w:rPr>
          <w:rFonts w:ascii="Aptos" w:eastAsia="Times New Roman" w:hAnsi="Aptos" w:cs="Times New Roman"/>
          <w:color w:val="000000" w:themeColor="text1"/>
          <w:sz w:val="24"/>
          <w:szCs w:val="24"/>
        </w:rPr>
        <w:t>de</w:t>
      </w:r>
      <w:r w:rsidRPr="00452BD8">
        <w:rPr>
          <w:rFonts w:ascii="Aptos" w:eastAsia="Times New Roman" w:hAnsi="Aptos" w:cs="Times New Roman"/>
          <w:color w:val="000000" w:themeColor="text1"/>
          <w:sz w:val="24"/>
          <w:szCs w:val="24"/>
        </w:rPr>
        <w:t>rmøte</w:t>
      </w:r>
      <w:r w:rsidR="009D42AB" w:rsidRPr="00452BD8">
        <w:rPr>
          <w:rFonts w:ascii="Aptos" w:eastAsia="Times New Roman" w:hAnsi="Aptos" w:cs="Times New Roman"/>
          <w:color w:val="000000" w:themeColor="text1"/>
          <w:sz w:val="24"/>
          <w:szCs w:val="24"/>
        </w:rPr>
        <w:t xml:space="preserve">r ble avholdt for å få tilbakemeldinger og veiledning </w:t>
      </w:r>
      <w:r w:rsidR="004B1989" w:rsidRPr="00452BD8">
        <w:rPr>
          <w:rFonts w:ascii="Aptos" w:eastAsia="Times New Roman" w:hAnsi="Aptos" w:cs="Times New Roman"/>
          <w:color w:val="000000" w:themeColor="text1"/>
          <w:sz w:val="24"/>
          <w:szCs w:val="24"/>
        </w:rPr>
        <w:t xml:space="preserve">angående prosjektets fremdrift og kvalitet </w:t>
      </w:r>
    </w:p>
    <w:p w14:paraId="7F5D49E0" w14:textId="6B7A9848" w:rsidR="004B1989" w:rsidRPr="00452BD8" w:rsidRDefault="00FC584A" w:rsidP="00D05886">
      <w:pPr>
        <w:pStyle w:val="Listeavsnitt"/>
        <w:numPr>
          <w:ilvl w:val="0"/>
          <w:numId w:val="14"/>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Veilederne bidro med retningslinjer og råd for å forbedre både appens funksjonalitet og rapportens struktur og innhold </w:t>
      </w:r>
    </w:p>
    <w:p w14:paraId="4EB3D421" w14:textId="6DA698CA" w:rsidR="00DC1A38" w:rsidRPr="00452BD8" w:rsidRDefault="00F21915" w:rsidP="00FC584A">
      <w:pPr>
        <w:spacing w:line="360" w:lineRule="auto"/>
        <w:ind w:right="-20"/>
        <w:rPr>
          <w:rFonts w:ascii="Aptos" w:hAnsi="Aptos" w:cs="Times New Roman"/>
          <w:sz w:val="24"/>
          <w:szCs w:val="24"/>
        </w:rPr>
      </w:pPr>
      <w:r w:rsidRPr="00452BD8">
        <w:rPr>
          <w:rFonts w:ascii="Aptos" w:eastAsia="Times New Roman" w:hAnsi="Aptos" w:cs="Times New Roman"/>
          <w:color w:val="000000" w:themeColor="text1"/>
          <w:sz w:val="24"/>
          <w:szCs w:val="24"/>
        </w:rPr>
        <w:t>5.Testin</w:t>
      </w:r>
      <w:r w:rsidR="00DC1A38" w:rsidRPr="00452BD8">
        <w:rPr>
          <w:rFonts w:ascii="Aptos" w:hAnsi="Aptos" w:cs="Times New Roman"/>
          <w:sz w:val="24"/>
          <w:szCs w:val="24"/>
        </w:rPr>
        <w:t xml:space="preserve">g </w:t>
      </w:r>
      <w:r w:rsidR="007A6A46" w:rsidRPr="00452BD8">
        <w:rPr>
          <w:rFonts w:ascii="Aptos" w:hAnsi="Aptos" w:cs="Times New Roman"/>
          <w:sz w:val="24"/>
          <w:szCs w:val="24"/>
        </w:rPr>
        <w:t xml:space="preserve">og Kvalitetssikring </w:t>
      </w:r>
    </w:p>
    <w:p w14:paraId="069C063E" w14:textId="50E9715F" w:rsidR="00FC584A" w:rsidRPr="00452BD8" w:rsidRDefault="00DC1A38" w:rsidP="00DC1A38">
      <w:pPr>
        <w:pStyle w:val="Listeavsnitt"/>
        <w:numPr>
          <w:ilvl w:val="0"/>
          <w:numId w:val="16"/>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Testing ble integrert i utviklingsprosessen, inkludert brukertesting for å sikre kvaliteten på både koden</w:t>
      </w:r>
      <w:r w:rsidR="009E529D" w:rsidRPr="00452BD8">
        <w:rPr>
          <w:rFonts w:ascii="Aptos" w:eastAsia="Times New Roman" w:hAnsi="Aptos" w:cs="Times New Roman"/>
          <w:color w:val="000000" w:themeColor="text1"/>
          <w:sz w:val="24"/>
          <w:szCs w:val="24"/>
        </w:rPr>
        <w:t xml:space="preserve"> og</w:t>
      </w:r>
      <w:r w:rsidR="00922D81" w:rsidRPr="00452BD8">
        <w:rPr>
          <w:rFonts w:ascii="Aptos" w:eastAsia="Times New Roman" w:hAnsi="Aptos" w:cs="Times New Roman"/>
          <w:color w:val="000000" w:themeColor="text1"/>
          <w:sz w:val="24"/>
          <w:szCs w:val="24"/>
        </w:rPr>
        <w:t xml:space="preserve"> </w:t>
      </w:r>
      <w:r w:rsidRPr="00452BD8">
        <w:rPr>
          <w:rFonts w:ascii="Aptos" w:eastAsia="Times New Roman" w:hAnsi="Aptos" w:cs="Times New Roman"/>
          <w:color w:val="000000" w:themeColor="text1"/>
          <w:sz w:val="24"/>
          <w:szCs w:val="24"/>
        </w:rPr>
        <w:t>brukeropplevelsen</w:t>
      </w:r>
      <w:r w:rsidR="009E529D" w:rsidRPr="00452BD8">
        <w:rPr>
          <w:rFonts w:ascii="Aptos" w:eastAsia="Times New Roman" w:hAnsi="Aptos" w:cs="Times New Roman"/>
          <w:color w:val="000000" w:themeColor="text1"/>
          <w:sz w:val="24"/>
          <w:szCs w:val="24"/>
        </w:rPr>
        <w:t>.</w:t>
      </w:r>
    </w:p>
    <w:p w14:paraId="7EEE2F98" w14:textId="2722CE6C" w:rsidR="00F16693" w:rsidRPr="00452BD8" w:rsidRDefault="00F16693" w:rsidP="00DC1A38">
      <w:pPr>
        <w:pStyle w:val="Listeavsnitt"/>
        <w:numPr>
          <w:ilvl w:val="0"/>
          <w:numId w:val="16"/>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Iterative forbedringer ble gjort basert på testresultater og tilbakemeldinger fra både interne og eksterne brukere</w:t>
      </w:r>
      <w:r w:rsidR="009E529D" w:rsidRPr="00452BD8">
        <w:rPr>
          <w:rFonts w:ascii="Aptos" w:eastAsia="Times New Roman" w:hAnsi="Aptos" w:cs="Times New Roman"/>
          <w:color w:val="000000" w:themeColor="text1"/>
          <w:sz w:val="24"/>
          <w:szCs w:val="24"/>
        </w:rPr>
        <w:t>.</w:t>
      </w:r>
    </w:p>
    <w:p w14:paraId="7A9729F3" w14:textId="038B867F" w:rsidR="004A2418" w:rsidRPr="00452BD8" w:rsidRDefault="001B4ACA" w:rsidP="001B4ACA">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6.Ferdigstilling</w:t>
      </w:r>
    </w:p>
    <w:p w14:paraId="1D475B81" w14:textId="3D591669" w:rsidR="005F5D9D" w:rsidRPr="00452BD8" w:rsidRDefault="0099771F" w:rsidP="00861828">
      <w:pPr>
        <w:pStyle w:val="Listeavsnitt"/>
        <w:numPr>
          <w:ilvl w:val="0"/>
          <w:numId w:val="18"/>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Mot slutten av prosjektet fokuserte teamet på ferdigstilling av både appen og rapporten, inkludert siste finpuss og kvalitetssikring.</w:t>
      </w:r>
    </w:p>
    <w:p w14:paraId="77573346" w14:textId="2057443D" w:rsidR="00AD7893" w:rsidRPr="00452BD8" w:rsidRDefault="00AD7893" w:rsidP="009E529D">
      <w:pPr>
        <w:spacing w:line="240" w:lineRule="auto"/>
        <w:ind w:left="456" w:right="-20"/>
        <w:rPr>
          <w:rFonts w:ascii="Aptos" w:eastAsia="Times New Roman" w:hAnsi="Aptos" w:cs="Times New Roman"/>
          <w:color w:val="000000" w:themeColor="text1"/>
          <w:sz w:val="24"/>
          <w:szCs w:val="24"/>
        </w:rPr>
      </w:pPr>
    </w:p>
    <w:p w14:paraId="3748AC07" w14:textId="6865FCEC" w:rsidR="00850286" w:rsidRPr="00452BD8" w:rsidRDefault="00850286"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4.3 Endringer av kravspesifikasjon</w:t>
      </w:r>
    </w:p>
    <w:p w14:paraId="0BAC6E35" w14:textId="65495383" w:rsidR="00026B2E" w:rsidRPr="00452BD8" w:rsidRDefault="00CA0AB9" w:rsidP="00AA4982">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I løpet av utviklingsprosessen</w:t>
      </w:r>
      <w:r w:rsidR="00050A1D" w:rsidRPr="00452BD8">
        <w:rPr>
          <w:rFonts w:ascii="Aptos" w:eastAsia="Times New Roman" w:hAnsi="Aptos" w:cs="Times New Roman"/>
          <w:color w:val="000000" w:themeColor="text1"/>
          <w:sz w:val="24"/>
          <w:szCs w:val="24"/>
        </w:rPr>
        <w:t xml:space="preserve"> </w:t>
      </w:r>
      <w:r w:rsidRPr="00452BD8">
        <w:rPr>
          <w:rFonts w:ascii="Aptos" w:eastAsia="Times New Roman" w:hAnsi="Aptos" w:cs="Times New Roman"/>
          <w:color w:val="000000" w:themeColor="text1"/>
          <w:sz w:val="24"/>
          <w:szCs w:val="24"/>
        </w:rPr>
        <w:t>gjorde vi flere nødvendige endringer i kravspesifikasjonene basert på tilbakemeldinger fra veilederne, innsikt fra brukerundersøkelser, og tekniske realiteter vi møtte underveis.</w:t>
      </w:r>
    </w:p>
    <w:p w14:paraId="74D80071" w14:textId="6A42D8E6" w:rsidR="00877971" w:rsidRPr="00452BD8" w:rsidRDefault="00026B2E" w:rsidP="00F03DB4">
      <w:pPr>
        <w:pStyle w:val="Listeavsnitt"/>
        <w:numPr>
          <w:ilvl w:val="0"/>
          <w:numId w:val="34"/>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Fra fiskeapp til en seileapp: Tidlig i prosjektets idéfase </w:t>
      </w:r>
      <w:r w:rsidR="00F03DB4" w:rsidRPr="00452BD8">
        <w:rPr>
          <w:rFonts w:ascii="Aptos" w:eastAsia="Times New Roman" w:hAnsi="Aptos" w:cs="Times New Roman"/>
          <w:color w:val="000000" w:themeColor="text1"/>
          <w:sz w:val="24"/>
          <w:szCs w:val="24"/>
        </w:rPr>
        <w:t xml:space="preserve">var planen </w:t>
      </w:r>
      <w:r w:rsidRPr="00452BD8">
        <w:rPr>
          <w:rFonts w:ascii="Aptos" w:eastAsia="Times New Roman" w:hAnsi="Aptos" w:cs="Times New Roman"/>
          <w:color w:val="000000" w:themeColor="text1"/>
          <w:sz w:val="24"/>
          <w:szCs w:val="24"/>
        </w:rPr>
        <w:t xml:space="preserve">å utvikle en app rettet mot fiskere, som ville inkludere detaljert informasjon om de beste fiskestedene og optimale fisketider basert på værforhold. Denne ideen ble </w:t>
      </w:r>
      <w:r w:rsidRPr="00452BD8">
        <w:rPr>
          <w:rFonts w:ascii="Aptos" w:eastAsia="Times New Roman" w:hAnsi="Aptos" w:cs="Times New Roman"/>
          <w:color w:val="000000" w:themeColor="text1"/>
          <w:sz w:val="24"/>
          <w:szCs w:val="24"/>
        </w:rPr>
        <w:lastRenderedPageBreak/>
        <w:t>grundig utforske</w:t>
      </w:r>
      <w:r w:rsidR="00685AD0" w:rsidRPr="00452BD8">
        <w:rPr>
          <w:rFonts w:ascii="Aptos" w:eastAsia="Times New Roman" w:hAnsi="Aptos" w:cs="Times New Roman"/>
          <w:color w:val="000000" w:themeColor="text1"/>
          <w:sz w:val="24"/>
          <w:szCs w:val="24"/>
        </w:rPr>
        <w:t>t.</w:t>
      </w:r>
      <w:r w:rsidRPr="00452BD8">
        <w:rPr>
          <w:rFonts w:ascii="Aptos" w:eastAsia="Times New Roman" w:hAnsi="Aptos" w:cs="Times New Roman"/>
          <w:color w:val="000000" w:themeColor="text1"/>
          <w:sz w:val="24"/>
          <w:szCs w:val="24"/>
        </w:rPr>
        <w:t xml:space="preserve"> Imidlertid, basert på råd fra våre veiledere besluttet vi å endre fokus. Denne beslutningen støttes av de ikke-funksjonelle kravene om brukervennlighet og pålitelighet (seksjon 3.1.2), hvor målet var å skape en intuitiv og pålitelig ressurs for et bredere publikum, noe som også var i tråd med universell utforming og tilgjengelighetsstandarder som WCAG 2.1</w:t>
      </w:r>
      <w:r w:rsidR="008455BC"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noProof/>
            <w:color w:val="000000" w:themeColor="text1"/>
            <w:sz w:val="24"/>
            <w:szCs w:val="24"/>
          </w:rPr>
          <w:id w:val="-708028273"/>
          <w:citation/>
        </w:sdtPr>
        <w:sdtEndPr/>
        <w:sdtContent>
          <w:r w:rsidR="00835C13" w:rsidRPr="00452BD8">
            <w:rPr>
              <w:rFonts w:ascii="Aptos" w:eastAsia="Times New Roman" w:hAnsi="Aptos" w:cs="Times New Roman"/>
              <w:noProof/>
              <w:color w:val="000000" w:themeColor="text1"/>
              <w:sz w:val="24"/>
              <w:szCs w:val="24"/>
            </w:rPr>
            <w:fldChar w:fldCharType="begin"/>
          </w:r>
          <w:r w:rsidR="00835C13" w:rsidRPr="00452BD8">
            <w:rPr>
              <w:rFonts w:ascii="Aptos" w:eastAsia="Times New Roman" w:hAnsi="Aptos" w:cs="Times New Roman"/>
              <w:color w:val="000000" w:themeColor="text1"/>
              <w:sz w:val="24"/>
              <w:szCs w:val="24"/>
            </w:rPr>
            <w:instrText xml:space="preserve"> CITATION Til \l 1044 </w:instrText>
          </w:r>
          <w:r w:rsidR="00835C13" w:rsidRPr="00452BD8">
            <w:rPr>
              <w:rFonts w:ascii="Aptos" w:eastAsia="Times New Roman" w:hAnsi="Aptos" w:cs="Times New Roman"/>
              <w:noProof/>
              <w:color w:val="000000" w:themeColor="text1"/>
              <w:sz w:val="24"/>
              <w:szCs w:val="24"/>
            </w:rPr>
            <w:fldChar w:fldCharType="separate"/>
          </w:r>
          <w:r w:rsidR="000D15FD" w:rsidRPr="00452BD8">
            <w:rPr>
              <w:rFonts w:ascii="Aptos" w:eastAsia="Times New Roman" w:hAnsi="Aptos" w:cs="Times New Roman"/>
              <w:color w:val="000000" w:themeColor="text1"/>
              <w:sz w:val="24"/>
              <w:szCs w:val="24"/>
            </w:rPr>
            <w:t>(</w:t>
          </w:r>
          <w:r w:rsidR="00911246" w:rsidRPr="00452BD8">
            <w:rPr>
              <w:rFonts w:ascii="Aptos" w:eastAsia="Times New Roman" w:hAnsi="Aptos" w:cs="Times New Roman"/>
              <w:color w:val="000000" w:themeColor="text1"/>
              <w:sz w:val="24"/>
              <w:szCs w:val="24"/>
            </w:rPr>
            <w:t>Tilsynet</w:t>
          </w:r>
          <w:r w:rsidR="000D15FD" w:rsidRPr="00452BD8">
            <w:rPr>
              <w:rFonts w:ascii="Aptos" w:eastAsia="Times New Roman" w:hAnsi="Aptos" w:cs="Times New Roman"/>
              <w:color w:val="000000" w:themeColor="text1"/>
              <w:sz w:val="24"/>
              <w:szCs w:val="24"/>
            </w:rPr>
            <w:t xml:space="preserve"> for universell utforming, u.d.)</w:t>
          </w:r>
          <w:r w:rsidR="00835C13" w:rsidRPr="00452BD8">
            <w:rPr>
              <w:rFonts w:ascii="Aptos" w:eastAsia="Times New Roman" w:hAnsi="Aptos" w:cs="Times New Roman"/>
              <w:noProof/>
              <w:color w:val="000000" w:themeColor="text1"/>
              <w:sz w:val="24"/>
              <w:szCs w:val="24"/>
            </w:rPr>
            <w:fldChar w:fldCharType="end"/>
          </w:r>
        </w:sdtContent>
      </w:sdt>
    </w:p>
    <w:p w14:paraId="1431B00E" w14:textId="6BD43510" w:rsidR="006C5743" w:rsidRPr="00452BD8" w:rsidRDefault="006C5743" w:rsidP="006C5743">
      <w:pPr>
        <w:pStyle w:val="Listeavsnitt"/>
        <w:rPr>
          <w:rFonts w:ascii="Aptos" w:eastAsia="Times New Roman" w:hAnsi="Aptos" w:cs="Times New Roman"/>
          <w:color w:val="000000" w:themeColor="text1"/>
          <w:sz w:val="24"/>
          <w:szCs w:val="24"/>
        </w:rPr>
      </w:pPr>
    </w:p>
    <w:p w14:paraId="3248F9C0" w14:textId="6B7134AE" w:rsidR="00365E1C" w:rsidRPr="00452BD8" w:rsidRDefault="006B3561" w:rsidP="00365E1C">
      <w:pPr>
        <w:pStyle w:val="Listeavsnitt"/>
        <w:numPr>
          <w:ilvl w:val="0"/>
          <w:numId w:val="34"/>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Favorittsteder</w:t>
      </w:r>
      <w:r w:rsidR="00AA4982" w:rsidRPr="00452BD8">
        <w:rPr>
          <w:rFonts w:ascii="Aptos" w:eastAsia="Times New Roman" w:hAnsi="Aptos" w:cs="Times New Roman"/>
          <w:color w:val="000000" w:themeColor="text1"/>
          <w:sz w:val="24"/>
          <w:szCs w:val="24"/>
        </w:rPr>
        <w:t>:</w:t>
      </w:r>
      <w:r w:rsidR="00DC2771" w:rsidRPr="00452BD8">
        <w:rPr>
          <w:rFonts w:ascii="Aptos" w:eastAsia="Times New Roman" w:hAnsi="Aptos" w:cs="Times New Roman"/>
          <w:color w:val="000000" w:themeColor="text1"/>
          <w:sz w:val="24"/>
          <w:szCs w:val="24"/>
        </w:rPr>
        <w:t xml:space="preserve"> Under idemyldringsfasen og utvikling av designet til appen hadde vi sett for oss </w:t>
      </w:r>
      <w:r w:rsidR="0036492A" w:rsidRPr="00452BD8">
        <w:rPr>
          <w:rFonts w:ascii="Aptos" w:eastAsia="Times New Roman" w:hAnsi="Aptos" w:cs="Times New Roman"/>
          <w:color w:val="000000" w:themeColor="text1"/>
          <w:sz w:val="24"/>
          <w:szCs w:val="24"/>
        </w:rPr>
        <w:t>en skjerm</w:t>
      </w:r>
      <w:r w:rsidR="00210CDA" w:rsidRPr="00452BD8">
        <w:rPr>
          <w:rFonts w:ascii="Aptos" w:eastAsia="Times New Roman" w:hAnsi="Aptos" w:cs="Times New Roman"/>
          <w:color w:val="000000" w:themeColor="text1"/>
          <w:sz w:val="24"/>
          <w:szCs w:val="24"/>
        </w:rPr>
        <w:t xml:space="preserve"> som skulle vise</w:t>
      </w:r>
      <w:r w:rsidR="00555E0F" w:rsidRPr="00452BD8">
        <w:rPr>
          <w:rFonts w:ascii="Aptos" w:eastAsia="Times New Roman" w:hAnsi="Aptos" w:cs="Times New Roman"/>
          <w:color w:val="000000" w:themeColor="text1"/>
          <w:sz w:val="24"/>
          <w:szCs w:val="24"/>
        </w:rPr>
        <w:t xml:space="preserve"> favorittsteder</w:t>
      </w:r>
      <w:r w:rsidR="00452BD8" w:rsidRPr="00452BD8">
        <w:rPr>
          <w:rFonts w:ascii="Aptos" w:eastAsia="Times New Roman" w:hAnsi="Aptos" w:cs="Times New Roman"/>
          <w:color w:val="000000" w:themeColor="text1"/>
          <w:sz w:val="24"/>
          <w:szCs w:val="24"/>
        </w:rPr>
        <w:t xml:space="preserve"> (</w:t>
      </w:r>
      <w:r w:rsidR="00452BD8" w:rsidRPr="00452BD8">
        <w:rPr>
          <w:rFonts w:ascii="Aptos" w:eastAsia="Times New Roman" w:hAnsi="Aptos" w:cs="Times New Roman"/>
          <w:color w:val="000000" w:themeColor="text1"/>
          <w:sz w:val="24"/>
          <w:szCs w:val="24"/>
        </w:rPr>
        <w:fldChar w:fldCharType="begin"/>
      </w:r>
      <w:r w:rsidR="00452BD8" w:rsidRPr="00452BD8">
        <w:rPr>
          <w:rFonts w:ascii="Aptos" w:eastAsia="Times New Roman" w:hAnsi="Aptos" w:cs="Times New Roman"/>
          <w:color w:val="000000" w:themeColor="text1"/>
          <w:sz w:val="24"/>
          <w:szCs w:val="24"/>
        </w:rPr>
        <w:instrText xml:space="preserve"> REF _Ref166787824 \h  \* MERGEFORMAT </w:instrText>
      </w:r>
      <w:r w:rsidR="00452BD8" w:rsidRPr="00452BD8">
        <w:rPr>
          <w:rFonts w:ascii="Aptos" w:eastAsia="Times New Roman" w:hAnsi="Aptos" w:cs="Times New Roman"/>
          <w:color w:val="000000" w:themeColor="text1"/>
          <w:sz w:val="24"/>
          <w:szCs w:val="24"/>
        </w:rPr>
      </w:r>
      <w:r w:rsidR="00452BD8" w:rsidRPr="00452BD8">
        <w:rPr>
          <w:rFonts w:ascii="Aptos" w:eastAsia="Times New Roman" w:hAnsi="Aptos" w:cs="Times New Roman"/>
          <w:color w:val="000000" w:themeColor="text1"/>
          <w:sz w:val="24"/>
          <w:szCs w:val="24"/>
        </w:rPr>
        <w:fldChar w:fldCharType="separate"/>
      </w:r>
      <w:r w:rsidR="00452BD8" w:rsidRPr="00452BD8">
        <w:rPr>
          <w:rFonts w:ascii="Aptos" w:hAnsi="Aptos"/>
          <w:sz w:val="24"/>
          <w:szCs w:val="24"/>
        </w:rPr>
        <w:t xml:space="preserve">Figur </w:t>
      </w:r>
      <w:r w:rsidR="00452BD8" w:rsidRPr="00452BD8">
        <w:rPr>
          <w:rFonts w:ascii="Aptos" w:hAnsi="Aptos"/>
          <w:noProof/>
          <w:sz w:val="24"/>
          <w:szCs w:val="24"/>
        </w:rPr>
        <w:t>10</w:t>
      </w:r>
      <w:r w:rsidR="00452BD8" w:rsidRPr="00452BD8">
        <w:rPr>
          <w:rFonts w:ascii="Aptos" w:eastAsia="Times New Roman" w:hAnsi="Aptos" w:cs="Times New Roman"/>
          <w:color w:val="000000" w:themeColor="text1"/>
          <w:sz w:val="24"/>
          <w:szCs w:val="24"/>
        </w:rPr>
        <w:fldChar w:fldCharType="end"/>
      </w:r>
      <w:r w:rsidR="00452BD8" w:rsidRPr="00452BD8">
        <w:rPr>
          <w:rFonts w:ascii="Aptos" w:eastAsia="Times New Roman" w:hAnsi="Aptos" w:cs="Times New Roman"/>
          <w:color w:val="000000" w:themeColor="text1"/>
          <w:sz w:val="24"/>
          <w:szCs w:val="24"/>
        </w:rPr>
        <w:t>)</w:t>
      </w:r>
      <w:r w:rsidR="00555E0F" w:rsidRPr="00452BD8">
        <w:rPr>
          <w:rFonts w:ascii="Aptos" w:eastAsia="Times New Roman" w:hAnsi="Aptos" w:cs="Times New Roman"/>
          <w:color w:val="000000" w:themeColor="text1"/>
          <w:sz w:val="24"/>
          <w:szCs w:val="24"/>
        </w:rPr>
        <w:t>. Denne skulle la brukerne fritt velge</w:t>
      </w:r>
      <w:r w:rsidR="00EB6AC6" w:rsidRPr="00452BD8">
        <w:rPr>
          <w:rFonts w:ascii="Aptos" w:eastAsia="Times New Roman" w:hAnsi="Aptos" w:cs="Times New Roman"/>
          <w:color w:val="000000" w:themeColor="text1"/>
          <w:sz w:val="24"/>
          <w:szCs w:val="24"/>
        </w:rPr>
        <w:t xml:space="preserve"> </w:t>
      </w:r>
      <w:r w:rsidR="003F5CC8" w:rsidRPr="00452BD8">
        <w:rPr>
          <w:rFonts w:ascii="Aptos" w:eastAsia="Times New Roman" w:hAnsi="Aptos" w:cs="Times New Roman"/>
          <w:color w:val="000000" w:themeColor="text1"/>
          <w:sz w:val="24"/>
          <w:szCs w:val="24"/>
        </w:rPr>
        <w:t xml:space="preserve">hvilke steder de ønsket å lagre som favoritter. Formålet med skjermen var at brukeren enkelt kunne gå inn og se værdata </w:t>
      </w:r>
      <w:r w:rsidR="00E432D5" w:rsidRPr="00452BD8">
        <w:rPr>
          <w:rFonts w:ascii="Aptos" w:eastAsia="Times New Roman" w:hAnsi="Aptos" w:cs="Times New Roman"/>
          <w:color w:val="000000" w:themeColor="text1"/>
          <w:sz w:val="24"/>
          <w:szCs w:val="24"/>
        </w:rPr>
        <w:t xml:space="preserve">gjennom denne skjermen, enn å måtte interagere med kartet eller søkefeltet. </w:t>
      </w:r>
      <w:r w:rsidR="00AA4982" w:rsidRPr="00452BD8">
        <w:rPr>
          <w:rFonts w:ascii="Aptos" w:eastAsia="Times New Roman" w:hAnsi="Aptos" w:cs="Times New Roman"/>
          <w:color w:val="000000" w:themeColor="text1"/>
          <w:sz w:val="24"/>
          <w:szCs w:val="24"/>
        </w:rPr>
        <w:t xml:space="preserve">Etter veiledning og gjennomgang av </w:t>
      </w:r>
      <w:r w:rsidR="00E57581" w:rsidRPr="00452BD8">
        <w:rPr>
          <w:rFonts w:ascii="Aptos" w:eastAsia="Times New Roman" w:hAnsi="Aptos" w:cs="Times New Roman"/>
          <w:color w:val="000000" w:themeColor="text1"/>
          <w:sz w:val="24"/>
          <w:szCs w:val="24"/>
        </w:rPr>
        <w:t xml:space="preserve">det </w:t>
      </w:r>
      <w:r w:rsidR="00AA4982" w:rsidRPr="00452BD8">
        <w:rPr>
          <w:rFonts w:ascii="Aptos" w:eastAsia="Times New Roman" w:hAnsi="Aptos" w:cs="Times New Roman"/>
          <w:color w:val="000000" w:themeColor="text1"/>
          <w:sz w:val="24"/>
          <w:szCs w:val="24"/>
        </w:rPr>
        <w:t>opprinnelige design</w:t>
      </w:r>
      <w:r w:rsidR="00E57581" w:rsidRPr="00452BD8">
        <w:rPr>
          <w:rFonts w:ascii="Aptos" w:eastAsia="Times New Roman" w:hAnsi="Aptos" w:cs="Times New Roman"/>
          <w:color w:val="000000" w:themeColor="text1"/>
          <w:sz w:val="24"/>
          <w:szCs w:val="24"/>
        </w:rPr>
        <w:t>,</w:t>
      </w:r>
      <w:r w:rsidR="00AA4982" w:rsidRPr="00452BD8">
        <w:rPr>
          <w:rFonts w:ascii="Aptos" w:eastAsia="Times New Roman" w:hAnsi="Aptos" w:cs="Times New Roman"/>
          <w:color w:val="000000" w:themeColor="text1"/>
          <w:sz w:val="24"/>
          <w:szCs w:val="24"/>
        </w:rPr>
        <w:t xml:space="preserve"> samt evaluering av de funksjonelle kravene relatert til værinformasjon på land og hav (som definert i seksjon 3.1.1), besluttet vi å</w:t>
      </w:r>
      <w:r w:rsidR="00F84FEE" w:rsidRPr="00452BD8">
        <w:rPr>
          <w:rFonts w:ascii="Aptos" w:eastAsia="Times New Roman" w:hAnsi="Aptos" w:cs="Times New Roman"/>
          <w:color w:val="000000" w:themeColor="text1"/>
          <w:sz w:val="24"/>
          <w:szCs w:val="24"/>
        </w:rPr>
        <w:t xml:space="preserve"> skifte fokuset til en skjerm som tilbyr </w:t>
      </w:r>
      <w:r w:rsidR="00E14C64" w:rsidRPr="00452BD8">
        <w:rPr>
          <w:rFonts w:ascii="Aptos" w:eastAsia="Times New Roman" w:hAnsi="Aptos" w:cs="Times New Roman"/>
          <w:color w:val="000000" w:themeColor="text1"/>
          <w:sz w:val="24"/>
          <w:szCs w:val="24"/>
        </w:rPr>
        <w:t>relevant data for målgruppen</w:t>
      </w:r>
      <w:r w:rsidR="00E57581" w:rsidRPr="00452BD8">
        <w:rPr>
          <w:rFonts w:ascii="Aptos" w:eastAsia="Times New Roman" w:hAnsi="Aptos" w:cs="Times New Roman"/>
          <w:color w:val="000000" w:themeColor="text1"/>
          <w:sz w:val="24"/>
          <w:szCs w:val="24"/>
        </w:rPr>
        <w:t xml:space="preserve">. </w:t>
      </w:r>
      <w:r w:rsidR="0099364B" w:rsidRPr="00452BD8">
        <w:rPr>
          <w:rFonts w:ascii="Aptos" w:eastAsia="Times New Roman" w:hAnsi="Aptos" w:cs="Times New Roman"/>
          <w:color w:val="000000" w:themeColor="text1"/>
          <w:sz w:val="24"/>
          <w:szCs w:val="24"/>
        </w:rPr>
        <w:t>Vi hadde</w:t>
      </w:r>
      <w:r w:rsidR="00E14C64" w:rsidRPr="00452BD8">
        <w:rPr>
          <w:rFonts w:ascii="Aptos" w:eastAsia="Times New Roman" w:hAnsi="Aptos" w:cs="Times New Roman"/>
          <w:color w:val="000000" w:themeColor="text1"/>
          <w:sz w:val="24"/>
          <w:szCs w:val="24"/>
        </w:rPr>
        <w:t xml:space="preserve"> jo</w:t>
      </w:r>
      <w:r w:rsidR="0099364B" w:rsidRPr="00452BD8">
        <w:rPr>
          <w:rFonts w:ascii="Aptos" w:eastAsia="Times New Roman" w:hAnsi="Aptos" w:cs="Times New Roman"/>
          <w:color w:val="000000" w:themeColor="text1"/>
          <w:sz w:val="24"/>
          <w:szCs w:val="24"/>
        </w:rPr>
        <w:t xml:space="preserve"> identifisert en målgruppe</w:t>
      </w:r>
      <w:r w:rsidR="00E14C64" w:rsidRPr="00452BD8">
        <w:rPr>
          <w:rFonts w:ascii="Aptos" w:eastAsia="Times New Roman" w:hAnsi="Aptos" w:cs="Times New Roman"/>
          <w:color w:val="000000" w:themeColor="text1"/>
          <w:sz w:val="24"/>
          <w:szCs w:val="24"/>
        </w:rPr>
        <w:t xml:space="preserve"> gjennom innsiktsarbeidet</w:t>
      </w:r>
      <w:r w:rsidR="003E5CDA" w:rsidRPr="00452BD8">
        <w:rPr>
          <w:rFonts w:ascii="Aptos" w:eastAsia="Times New Roman" w:hAnsi="Aptos" w:cs="Times New Roman"/>
          <w:color w:val="000000" w:themeColor="text1"/>
          <w:sz w:val="24"/>
          <w:szCs w:val="24"/>
        </w:rPr>
        <w:t xml:space="preserve">, og </w:t>
      </w:r>
      <w:r w:rsidR="00A317C8" w:rsidRPr="00452BD8">
        <w:rPr>
          <w:rFonts w:ascii="Aptos" w:eastAsia="Times New Roman" w:hAnsi="Aptos" w:cs="Times New Roman"/>
          <w:color w:val="000000" w:themeColor="text1"/>
          <w:sz w:val="24"/>
          <w:szCs w:val="24"/>
        </w:rPr>
        <w:t xml:space="preserve">innså at vår nåværende visjon om SailSafe ikke møtte deres behov. </w:t>
      </w:r>
      <w:r w:rsidR="00E14C64" w:rsidRPr="00452BD8">
        <w:rPr>
          <w:rFonts w:ascii="Aptos" w:eastAsia="Times New Roman" w:hAnsi="Aptos" w:cs="Times New Roman"/>
          <w:color w:val="000000" w:themeColor="text1"/>
          <w:sz w:val="24"/>
          <w:szCs w:val="24"/>
        </w:rPr>
        <w:t xml:space="preserve">Denne endringen ble dermed nødvendig for å tilby målgruppen et produkt de har </w:t>
      </w:r>
      <w:r w:rsidR="00E92A81" w:rsidRPr="00452BD8">
        <w:rPr>
          <w:rFonts w:ascii="Aptos" w:eastAsia="Times New Roman" w:hAnsi="Aptos" w:cs="Times New Roman"/>
          <w:color w:val="000000" w:themeColor="text1"/>
          <w:sz w:val="24"/>
          <w:szCs w:val="24"/>
        </w:rPr>
        <w:t>etterspurt.</w:t>
      </w:r>
      <w:r w:rsidR="000B3AF1" w:rsidRPr="00452BD8">
        <w:rPr>
          <w:rFonts w:ascii="Aptos" w:eastAsia="Times New Roman" w:hAnsi="Aptos" w:cs="Times New Roman"/>
          <w:color w:val="000000" w:themeColor="text1"/>
          <w:sz w:val="24"/>
          <w:szCs w:val="24"/>
        </w:rPr>
        <w:t xml:space="preserve"> Dette sikrer at informasjonen som presenteres er mer spesialisert og nyttig for brukerne, i tråd med WCAG-kravet 2.4.3 om fokusrekkefølge, som sikrer at informasjon presenteres i en logisk og brukervennlig rekkefølge.</w:t>
      </w:r>
      <w:r w:rsidR="00E92A81" w:rsidRPr="00452BD8">
        <w:rPr>
          <w:rFonts w:ascii="Aptos" w:eastAsia="Times New Roman" w:hAnsi="Aptos" w:cs="Times New Roman"/>
          <w:color w:val="000000" w:themeColor="text1"/>
          <w:sz w:val="24"/>
          <w:szCs w:val="24"/>
        </w:rPr>
        <w:t xml:space="preserve"> </w:t>
      </w:r>
    </w:p>
    <w:p w14:paraId="6707D37B" w14:textId="77777777" w:rsidR="00365E1C" w:rsidRPr="00452BD8" w:rsidRDefault="00365E1C" w:rsidP="00365E1C">
      <w:pPr>
        <w:pStyle w:val="Listeavsnitt"/>
        <w:spacing w:line="360" w:lineRule="auto"/>
        <w:ind w:right="-20"/>
        <w:rPr>
          <w:rFonts w:ascii="Aptos" w:eastAsia="Times New Roman" w:hAnsi="Aptos" w:cs="Times New Roman"/>
          <w:color w:val="000000" w:themeColor="text1"/>
          <w:sz w:val="24"/>
          <w:szCs w:val="24"/>
        </w:rPr>
      </w:pPr>
    </w:p>
    <w:p w14:paraId="1FA79EC0" w14:textId="02764CD6" w:rsidR="0065216F" w:rsidRPr="00452BD8" w:rsidRDefault="00850286"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4.4 Planlegging og gjennomføring av tester </w:t>
      </w:r>
    </w:p>
    <w:p w14:paraId="572164D2" w14:textId="6E73E062" w:rsidR="0049264D" w:rsidRPr="00452BD8" w:rsidRDefault="00B37263"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Under prosjektets utviklingsfase la vi stor vekt på testing for å sikre at applikasjonen fungerer som forventet. Vi implementerte enhetstester i Android Studio for å verifisere at dataene ble håndtert korrekt og at API-kallene ikke overskred de fastsatte grensene. Målet med disse testene var å identifisere og rette feil i kodebasen tidlig, og sørge for at hver komponent oppførte seg som forventet uavhengig av de andre delene av applikasjonen</w:t>
      </w:r>
      <w:r w:rsidR="00AD17B2"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127992537"/>
          <w:citation/>
        </w:sdtPr>
        <w:sdtEndPr/>
        <w:sdtContent>
          <w:r w:rsidR="00AD17B2" w:rsidRPr="00452BD8">
            <w:rPr>
              <w:rFonts w:ascii="Aptos" w:eastAsia="Times New Roman" w:hAnsi="Aptos" w:cs="Times New Roman"/>
              <w:color w:val="000000" w:themeColor="text1"/>
              <w:sz w:val="24"/>
              <w:szCs w:val="24"/>
            </w:rPr>
            <w:fldChar w:fldCharType="begin"/>
          </w:r>
          <w:r w:rsidR="00AD17B2" w:rsidRPr="00452BD8">
            <w:rPr>
              <w:rFonts w:ascii="Aptos" w:eastAsia="Times New Roman" w:hAnsi="Aptos" w:cs="Times New Roman"/>
              <w:color w:val="000000" w:themeColor="text1"/>
              <w:sz w:val="24"/>
              <w:szCs w:val="24"/>
            </w:rPr>
            <w:instrText xml:space="preserve"> CITATION Alm24 \l 1044 </w:instrText>
          </w:r>
          <w:r w:rsidR="00AD17B2" w:rsidRPr="00452BD8">
            <w:rPr>
              <w:rFonts w:ascii="Aptos" w:eastAsia="Times New Roman" w:hAnsi="Aptos" w:cs="Times New Roman"/>
              <w:color w:val="000000" w:themeColor="text1"/>
              <w:sz w:val="24"/>
              <w:szCs w:val="24"/>
            </w:rPr>
            <w:fldChar w:fldCharType="separate"/>
          </w:r>
          <w:r w:rsidR="00AD17B2" w:rsidRPr="00452BD8">
            <w:rPr>
              <w:rFonts w:ascii="Aptos" w:eastAsia="Times New Roman" w:hAnsi="Aptos" w:cs="Times New Roman"/>
              <w:noProof/>
              <w:color w:val="000000" w:themeColor="text1"/>
              <w:sz w:val="24"/>
              <w:szCs w:val="24"/>
            </w:rPr>
            <w:t>(Almås &amp; Vihovde, IN2000 - Software Engineering med prosjektarbeid, 2024)</w:t>
          </w:r>
          <w:r w:rsidR="00AD17B2" w:rsidRPr="00452BD8">
            <w:rPr>
              <w:rFonts w:ascii="Aptos" w:eastAsia="Times New Roman" w:hAnsi="Aptos" w:cs="Times New Roman"/>
              <w:color w:val="000000" w:themeColor="text1"/>
              <w:sz w:val="24"/>
              <w:szCs w:val="24"/>
            </w:rPr>
            <w:fldChar w:fldCharType="end"/>
          </w:r>
        </w:sdtContent>
      </w:sdt>
      <w:r w:rsidRPr="00452BD8">
        <w:rPr>
          <w:rFonts w:ascii="Aptos" w:eastAsia="Times New Roman" w:hAnsi="Aptos" w:cs="Times New Roman"/>
          <w:color w:val="000000" w:themeColor="text1"/>
          <w:sz w:val="24"/>
          <w:szCs w:val="24"/>
        </w:rPr>
        <w:t>.</w:t>
      </w:r>
      <w:r w:rsidR="00411841" w:rsidRPr="00452BD8">
        <w:rPr>
          <w:rFonts w:ascii="Aptos" w:eastAsia="Times New Roman" w:hAnsi="Aptos" w:cs="Times New Roman"/>
          <w:color w:val="000000" w:themeColor="text1"/>
          <w:sz w:val="24"/>
          <w:szCs w:val="24"/>
        </w:rPr>
        <w:t xml:space="preserve"> </w:t>
      </w:r>
    </w:p>
    <w:p w14:paraId="4D9EB483" w14:textId="33229FD2" w:rsidR="00D26895" w:rsidRPr="00452BD8" w:rsidRDefault="00BA53C2"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lastRenderedPageBreak/>
        <w:t>Dette prinsippet følger V-modellen, hvor utvikling og testing går hånd i hånd for å sikre kvalitet i alle faser av prosjektet</w:t>
      </w:r>
      <w:r w:rsidR="00CC6BF4" w:rsidRPr="00452BD8">
        <w:rPr>
          <w:rFonts w:ascii="Aptos" w:eastAsia="Times New Roman" w:hAnsi="Aptos" w:cs="Times New Roman"/>
          <w:color w:val="000000" w:themeColor="text1"/>
          <w:sz w:val="24"/>
          <w:szCs w:val="24"/>
        </w:rPr>
        <w:t>.</w:t>
      </w:r>
      <w:r w:rsidR="00452F03" w:rsidRPr="00452BD8">
        <w:rPr>
          <w:rFonts w:ascii="Aptos" w:eastAsia="Times New Roman" w:hAnsi="Aptos" w:cs="Times New Roman"/>
          <w:color w:val="000000" w:themeColor="text1"/>
          <w:sz w:val="24"/>
          <w:szCs w:val="24"/>
        </w:rPr>
        <w:t xml:space="preserve"> </w:t>
      </w:r>
      <w:r w:rsidR="000A3F9F" w:rsidRPr="00452BD8">
        <w:rPr>
          <w:rFonts w:ascii="Aptos" w:eastAsia="Times New Roman" w:hAnsi="Aptos" w:cs="Times New Roman"/>
          <w:color w:val="000000" w:themeColor="text1"/>
          <w:sz w:val="24"/>
          <w:szCs w:val="24"/>
        </w:rPr>
        <w:t>V-modellen legger vekt på verifikasjon og validering på hvert trinn i utviklingsprosessen, noe som innebærer både tekniske tester og brukertester for å sikre at applikasjonen oppfyller de kravene som er satt</w:t>
      </w:r>
      <w:r w:rsidR="00B359BD"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280873965"/>
          <w:citation/>
        </w:sdtPr>
        <w:sdtEndPr/>
        <w:sdtContent>
          <w:r w:rsidR="003A1630" w:rsidRPr="00452BD8">
            <w:rPr>
              <w:rFonts w:ascii="Aptos" w:eastAsia="Times New Roman" w:hAnsi="Aptos" w:cs="Times New Roman"/>
              <w:color w:val="000000" w:themeColor="text1"/>
              <w:sz w:val="24"/>
              <w:szCs w:val="24"/>
            </w:rPr>
            <w:fldChar w:fldCharType="begin"/>
          </w:r>
          <w:r w:rsidR="003A1630" w:rsidRPr="00452BD8">
            <w:rPr>
              <w:rFonts w:ascii="Aptos" w:eastAsia="Times New Roman" w:hAnsi="Aptos" w:cs="Times New Roman"/>
              <w:color w:val="000000" w:themeColor="text1"/>
              <w:sz w:val="24"/>
              <w:szCs w:val="24"/>
            </w:rPr>
            <w:instrText xml:space="preserve"> CITATION Vih24 \l 1044 </w:instrText>
          </w:r>
          <w:r w:rsidR="003A1630" w:rsidRPr="00452BD8">
            <w:rPr>
              <w:rFonts w:ascii="Aptos" w:eastAsia="Times New Roman" w:hAnsi="Aptos" w:cs="Times New Roman"/>
              <w:color w:val="000000" w:themeColor="text1"/>
              <w:sz w:val="24"/>
              <w:szCs w:val="24"/>
            </w:rPr>
            <w:fldChar w:fldCharType="separate"/>
          </w:r>
          <w:r w:rsidR="003A1630" w:rsidRPr="00452BD8">
            <w:rPr>
              <w:rFonts w:ascii="Aptos" w:eastAsia="Times New Roman" w:hAnsi="Aptos" w:cs="Times New Roman"/>
              <w:noProof/>
              <w:color w:val="000000" w:themeColor="text1"/>
              <w:sz w:val="24"/>
              <w:szCs w:val="24"/>
            </w:rPr>
            <w:t>(Vihovde, 2024)</w:t>
          </w:r>
          <w:r w:rsidR="003A1630" w:rsidRPr="00452BD8">
            <w:rPr>
              <w:rFonts w:ascii="Aptos" w:eastAsia="Times New Roman" w:hAnsi="Aptos" w:cs="Times New Roman"/>
              <w:color w:val="000000" w:themeColor="text1"/>
              <w:sz w:val="24"/>
              <w:szCs w:val="24"/>
            </w:rPr>
            <w:fldChar w:fldCharType="end"/>
          </w:r>
        </w:sdtContent>
      </w:sdt>
      <w:r w:rsidR="002D3505" w:rsidRPr="00452BD8">
        <w:rPr>
          <w:rFonts w:ascii="Aptos" w:eastAsia="Times New Roman" w:hAnsi="Aptos" w:cs="Times New Roman"/>
          <w:color w:val="000000" w:themeColor="text1"/>
          <w:sz w:val="24"/>
          <w:szCs w:val="24"/>
        </w:rPr>
        <w:t xml:space="preserve"> </w:t>
      </w:r>
      <w:sdt>
        <w:sdtPr>
          <w:rPr>
            <w:rFonts w:ascii="Aptos" w:eastAsia="Times New Roman" w:hAnsi="Aptos" w:cs="Times New Roman"/>
            <w:color w:val="000000" w:themeColor="text1"/>
            <w:sz w:val="24"/>
            <w:szCs w:val="24"/>
          </w:rPr>
          <w:id w:val="-602727260"/>
          <w:citation/>
        </w:sdtPr>
        <w:sdtEndPr/>
        <w:sdtContent>
          <w:r w:rsidR="002D3505" w:rsidRPr="00452BD8">
            <w:rPr>
              <w:rFonts w:ascii="Aptos" w:eastAsia="Times New Roman" w:hAnsi="Aptos" w:cs="Times New Roman"/>
              <w:color w:val="000000" w:themeColor="text1"/>
              <w:sz w:val="24"/>
              <w:szCs w:val="24"/>
            </w:rPr>
            <w:fldChar w:fldCharType="begin"/>
          </w:r>
          <w:r w:rsidR="002D3505" w:rsidRPr="00452BD8">
            <w:rPr>
              <w:rFonts w:ascii="Aptos" w:eastAsia="Times New Roman" w:hAnsi="Aptos" w:cs="Times New Roman"/>
              <w:color w:val="000000" w:themeColor="text1"/>
              <w:sz w:val="24"/>
              <w:szCs w:val="24"/>
            </w:rPr>
            <w:instrText xml:space="preserve"> CITATION Alm24 \l 1044 </w:instrText>
          </w:r>
          <w:r w:rsidR="002D3505" w:rsidRPr="00452BD8">
            <w:rPr>
              <w:rFonts w:ascii="Aptos" w:eastAsia="Times New Roman" w:hAnsi="Aptos" w:cs="Times New Roman"/>
              <w:color w:val="000000" w:themeColor="text1"/>
              <w:sz w:val="24"/>
              <w:szCs w:val="24"/>
            </w:rPr>
            <w:fldChar w:fldCharType="separate"/>
          </w:r>
          <w:r w:rsidR="002D3505" w:rsidRPr="00452BD8">
            <w:rPr>
              <w:rFonts w:ascii="Aptos" w:eastAsia="Times New Roman" w:hAnsi="Aptos" w:cs="Times New Roman"/>
              <w:noProof/>
              <w:color w:val="000000" w:themeColor="text1"/>
              <w:sz w:val="24"/>
              <w:szCs w:val="24"/>
            </w:rPr>
            <w:t>(Almås &amp; Vihovde, IN2000 - Software Engineering med prosjektarbeid, 2024)</w:t>
          </w:r>
          <w:r w:rsidR="002D3505" w:rsidRPr="00452BD8">
            <w:rPr>
              <w:rFonts w:ascii="Aptos" w:eastAsia="Times New Roman" w:hAnsi="Aptos" w:cs="Times New Roman"/>
              <w:color w:val="000000" w:themeColor="text1"/>
              <w:sz w:val="24"/>
              <w:szCs w:val="24"/>
            </w:rPr>
            <w:fldChar w:fldCharType="end"/>
          </w:r>
        </w:sdtContent>
      </w:sdt>
      <w:r w:rsidR="00CC6BF4" w:rsidRPr="00452BD8">
        <w:rPr>
          <w:rFonts w:ascii="Aptos" w:eastAsia="Times New Roman" w:hAnsi="Aptos" w:cs="Times New Roman"/>
          <w:color w:val="000000" w:themeColor="text1"/>
          <w:sz w:val="24"/>
          <w:szCs w:val="24"/>
        </w:rPr>
        <w:t>.</w:t>
      </w:r>
    </w:p>
    <w:p w14:paraId="70C3F912" w14:textId="47D61FEF" w:rsidR="00894C96" w:rsidRPr="00452BD8" w:rsidRDefault="00204C25"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Vår bruk</w:t>
      </w:r>
      <w:r w:rsidR="00894C96" w:rsidRPr="00452BD8">
        <w:rPr>
          <w:rFonts w:ascii="Aptos" w:eastAsia="Times New Roman" w:hAnsi="Aptos" w:cs="Times New Roman"/>
          <w:color w:val="000000" w:themeColor="text1"/>
          <w:sz w:val="24"/>
          <w:szCs w:val="24"/>
        </w:rPr>
        <w:t xml:space="preserve"> av </w:t>
      </w:r>
      <w:r w:rsidR="00282D53" w:rsidRPr="00452BD8">
        <w:rPr>
          <w:rFonts w:ascii="Aptos" w:eastAsia="Times New Roman" w:hAnsi="Aptos" w:cs="Times New Roman"/>
          <w:color w:val="000000" w:themeColor="text1"/>
          <w:sz w:val="24"/>
          <w:szCs w:val="24"/>
        </w:rPr>
        <w:t>V-modellen i utviklings</w:t>
      </w:r>
      <w:r w:rsidR="008B618F" w:rsidRPr="00452BD8">
        <w:rPr>
          <w:rFonts w:ascii="Aptos" w:eastAsia="Times New Roman" w:hAnsi="Aptos" w:cs="Times New Roman"/>
          <w:color w:val="000000" w:themeColor="text1"/>
          <w:sz w:val="24"/>
          <w:szCs w:val="24"/>
        </w:rPr>
        <w:t>prosessen</w:t>
      </w:r>
      <w:r w:rsidR="007255C3" w:rsidRPr="00452BD8">
        <w:rPr>
          <w:rFonts w:ascii="Aptos" w:eastAsia="Times New Roman" w:hAnsi="Aptos" w:cs="Times New Roman"/>
          <w:color w:val="000000" w:themeColor="text1"/>
          <w:sz w:val="24"/>
          <w:szCs w:val="24"/>
        </w:rPr>
        <w:t xml:space="preserve">: </w:t>
      </w:r>
    </w:p>
    <w:p w14:paraId="6560F81E" w14:textId="6A8F52A3" w:rsidR="00F078A7" w:rsidRPr="00452BD8" w:rsidRDefault="00A06DC6" w:rsidP="00F078A7">
      <w:pPr>
        <w:pStyle w:val="Listeavsnitt"/>
        <w:numPr>
          <w:ilvl w:val="0"/>
          <w:numId w:val="39"/>
        </w:num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bCs/>
          <w:color w:val="000000" w:themeColor="text1"/>
          <w:sz w:val="24"/>
          <w:szCs w:val="24"/>
        </w:rPr>
        <w:t>Brukerhistorier</w:t>
      </w:r>
    </w:p>
    <w:p w14:paraId="778FE69D" w14:textId="57AEB059" w:rsidR="001C2819" w:rsidRPr="00452BD8" w:rsidRDefault="0091257B"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Vi startet med å definere klare brukerkrav for hva applikasjonen skulle oppnå. Dette inkluderte både funksjonelle krav (f.eks. værinformasjon for land og hav) og ikke-funksjonelle krav (f.eks. ytelse og brukervennlighet). Verifikasjon på dette sikret at kravene var tydelige og gjennomførbare.</w:t>
      </w:r>
    </w:p>
    <w:p w14:paraId="7AC6F7AF" w14:textId="46F4CB65" w:rsidR="006A45C7" w:rsidRPr="00452BD8" w:rsidRDefault="00A06DC6" w:rsidP="006A45C7">
      <w:pPr>
        <w:pStyle w:val="Listeavsnitt"/>
        <w:numPr>
          <w:ilvl w:val="0"/>
          <w:numId w:val="39"/>
        </w:num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bCs/>
          <w:color w:val="000000" w:themeColor="text1"/>
          <w:sz w:val="24"/>
          <w:szCs w:val="24"/>
        </w:rPr>
        <w:t>Kravspesifikasjon</w:t>
      </w:r>
    </w:p>
    <w:p w14:paraId="17722979" w14:textId="3927F3D8" w:rsidR="00514E5D" w:rsidRPr="00452BD8" w:rsidRDefault="00514E5D" w:rsidP="00514E5D">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Vi definerte systemkrav basert på brukerkravene, som spesifiserte hvordan systemet skulle oppfylle disse kravene. Dette inkluderte tekniske spesifikasjoner og nødvendige ressurser.</w:t>
      </w:r>
    </w:p>
    <w:p w14:paraId="4892B953" w14:textId="1689CAED" w:rsidR="00514E5D" w:rsidRPr="00452BD8" w:rsidRDefault="00A06DC6" w:rsidP="00514E5D">
      <w:pPr>
        <w:pStyle w:val="Listeavsnitt"/>
        <w:numPr>
          <w:ilvl w:val="0"/>
          <w:numId w:val="39"/>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bCs/>
          <w:color w:val="000000" w:themeColor="text1"/>
          <w:sz w:val="24"/>
          <w:szCs w:val="24"/>
        </w:rPr>
        <w:t>Systemarkitektur</w:t>
      </w:r>
      <w:r w:rsidR="00514E5D" w:rsidRPr="00452BD8">
        <w:rPr>
          <w:rFonts w:ascii="Aptos" w:eastAsia="Times New Roman" w:hAnsi="Aptos" w:cs="Times New Roman"/>
          <w:color w:val="000000" w:themeColor="text1"/>
          <w:sz w:val="24"/>
          <w:szCs w:val="24"/>
        </w:rPr>
        <w:t xml:space="preserve"> </w:t>
      </w:r>
    </w:p>
    <w:p w14:paraId="74FC575D" w14:textId="06D5063B" w:rsidR="00964CA9" w:rsidRPr="00452BD8" w:rsidRDefault="007C7E43"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I denne fasen designet vi systemets overordnede arkitektur, inkludert valg av rammeverk, API-er og datakilder. Vi verifiserte at arkitekturen støttet alle systemkravene.</w:t>
      </w:r>
    </w:p>
    <w:p w14:paraId="00E273E8" w14:textId="6A63D60B" w:rsidR="00964CA9" w:rsidRPr="00452BD8" w:rsidRDefault="00E8632E" w:rsidP="00964CA9">
      <w:pPr>
        <w:pStyle w:val="Listeavsnitt"/>
        <w:numPr>
          <w:ilvl w:val="0"/>
          <w:numId w:val="39"/>
        </w:num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bCs/>
          <w:color w:val="000000" w:themeColor="text1"/>
          <w:sz w:val="24"/>
          <w:szCs w:val="24"/>
        </w:rPr>
        <w:t>Deta</w:t>
      </w:r>
      <w:r w:rsidR="00A06DC6" w:rsidRPr="00452BD8">
        <w:rPr>
          <w:rFonts w:ascii="Aptos" w:eastAsia="Times New Roman" w:hAnsi="Aptos" w:cs="Times New Roman"/>
          <w:b/>
          <w:bCs/>
          <w:color w:val="000000" w:themeColor="text1"/>
          <w:sz w:val="24"/>
          <w:szCs w:val="24"/>
        </w:rPr>
        <w:t>ljert</w:t>
      </w:r>
      <w:r w:rsidRPr="00452BD8">
        <w:rPr>
          <w:rFonts w:ascii="Aptos" w:eastAsia="Times New Roman" w:hAnsi="Aptos" w:cs="Times New Roman"/>
          <w:b/>
          <w:color w:val="000000" w:themeColor="text1"/>
          <w:sz w:val="24"/>
          <w:szCs w:val="24"/>
        </w:rPr>
        <w:t xml:space="preserve"> </w:t>
      </w:r>
      <w:r w:rsidR="007766E7" w:rsidRPr="00452BD8">
        <w:rPr>
          <w:rFonts w:ascii="Aptos" w:eastAsia="Times New Roman" w:hAnsi="Aptos" w:cs="Times New Roman"/>
          <w:b/>
          <w:color w:val="000000" w:themeColor="text1"/>
          <w:sz w:val="24"/>
          <w:szCs w:val="24"/>
        </w:rPr>
        <w:t>design</w:t>
      </w:r>
    </w:p>
    <w:p w14:paraId="5ECCE2F1" w14:textId="14518F38" w:rsidR="002B66BB" w:rsidRPr="00452BD8" w:rsidRDefault="00CE78C2"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Hver modul i applikasjonen ble designet med spesifikke funksjoner og ansvar. Vi sørget for at designet var i samsvar med systemarkitekturen og kravspesifikasjonene.</w:t>
      </w:r>
    </w:p>
    <w:p w14:paraId="62E62BB8" w14:textId="17CD7780" w:rsidR="00DC5FF8" w:rsidRPr="00452BD8" w:rsidRDefault="00A06DC6" w:rsidP="00DC5FF8">
      <w:pPr>
        <w:pStyle w:val="Listeavsnitt"/>
        <w:numPr>
          <w:ilvl w:val="0"/>
          <w:numId w:val="39"/>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bCs/>
          <w:color w:val="000000" w:themeColor="text1"/>
          <w:sz w:val="24"/>
          <w:szCs w:val="24"/>
        </w:rPr>
        <w:t>Implementering</w:t>
      </w:r>
      <w:r w:rsidR="00F977D7" w:rsidRPr="00452BD8">
        <w:rPr>
          <w:rFonts w:ascii="Aptos" w:eastAsia="Times New Roman" w:hAnsi="Aptos" w:cs="Times New Roman"/>
          <w:color w:val="000000" w:themeColor="text1"/>
          <w:sz w:val="24"/>
          <w:szCs w:val="24"/>
        </w:rPr>
        <w:t xml:space="preserve"> </w:t>
      </w:r>
    </w:p>
    <w:p w14:paraId="5867CBB2" w14:textId="0FBCFA8D" w:rsidR="00F97CBA" w:rsidRPr="00452BD8" w:rsidRDefault="006A1A1B"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Koden ble skrevet i henhold til detaljdesignet, og vi</w:t>
      </w:r>
      <w:r w:rsidR="00F43FC8" w:rsidRPr="00452BD8">
        <w:rPr>
          <w:rFonts w:ascii="Aptos" w:eastAsia="Times New Roman" w:hAnsi="Aptos" w:cs="Times New Roman"/>
          <w:color w:val="000000" w:themeColor="text1"/>
          <w:sz w:val="24"/>
          <w:szCs w:val="24"/>
        </w:rPr>
        <w:t xml:space="preserve"> sørget for å utvikle den i henhold til TDD (Test-drevet </w:t>
      </w:r>
      <w:r w:rsidR="007735C1" w:rsidRPr="00452BD8">
        <w:rPr>
          <w:rFonts w:ascii="Aptos" w:eastAsia="Times New Roman" w:hAnsi="Aptos" w:cs="Times New Roman"/>
          <w:color w:val="000000" w:themeColor="text1"/>
          <w:sz w:val="24"/>
          <w:szCs w:val="24"/>
        </w:rPr>
        <w:t>utvikling)</w:t>
      </w:r>
      <w:r w:rsidRPr="00452BD8">
        <w:rPr>
          <w:rFonts w:ascii="Aptos" w:eastAsia="Times New Roman" w:hAnsi="Aptos" w:cs="Times New Roman"/>
          <w:color w:val="000000" w:themeColor="text1"/>
          <w:sz w:val="24"/>
          <w:szCs w:val="24"/>
        </w:rPr>
        <w:t xml:space="preserve">. </w:t>
      </w:r>
    </w:p>
    <w:p w14:paraId="2BEAA7CD" w14:textId="4ACCEBAF" w:rsidR="00F97CBA" w:rsidRPr="00452BD8" w:rsidRDefault="00475FE8" w:rsidP="00F97CBA">
      <w:pPr>
        <w:pStyle w:val="Listeavsnitt"/>
        <w:numPr>
          <w:ilvl w:val="0"/>
          <w:numId w:val="39"/>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 </w:t>
      </w:r>
      <w:r w:rsidR="00A06DC6" w:rsidRPr="00452BD8">
        <w:rPr>
          <w:rFonts w:ascii="Aptos" w:eastAsia="Times New Roman" w:hAnsi="Aptos" w:cs="Times New Roman"/>
          <w:b/>
          <w:bCs/>
          <w:color w:val="000000" w:themeColor="text1"/>
          <w:sz w:val="24"/>
          <w:szCs w:val="24"/>
        </w:rPr>
        <w:t>Enhetstesting</w:t>
      </w:r>
    </w:p>
    <w:p w14:paraId="62E46816" w14:textId="2E6EE509" w:rsidR="004119D4" w:rsidRPr="00452BD8" w:rsidRDefault="00F615BF" w:rsidP="00452BD8">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Etter implementasjonen ble hver modul testet individuelt for å sikre at de oppfylte kravene. </w:t>
      </w:r>
      <w:r w:rsidR="007735C1" w:rsidRPr="00452BD8">
        <w:rPr>
          <w:rFonts w:ascii="Aptos" w:eastAsia="Times New Roman" w:hAnsi="Aptos" w:cs="Times New Roman"/>
          <w:color w:val="000000" w:themeColor="text1"/>
          <w:sz w:val="24"/>
          <w:szCs w:val="24"/>
        </w:rPr>
        <w:t xml:space="preserve">Disse testene bidro til å identifisere og rette feil tidlig i utviklingsprosessen. </w:t>
      </w:r>
      <w:r w:rsidRPr="00452BD8">
        <w:rPr>
          <w:rFonts w:ascii="Aptos" w:eastAsia="Times New Roman" w:hAnsi="Aptos" w:cs="Times New Roman"/>
          <w:color w:val="000000" w:themeColor="text1"/>
          <w:sz w:val="24"/>
          <w:szCs w:val="24"/>
        </w:rPr>
        <w:t>Enhetstester i Android Studio ble brukt til dette formålet.</w:t>
      </w:r>
    </w:p>
    <w:p w14:paraId="4AAD2218" w14:textId="454C73FE" w:rsidR="00AA021D" w:rsidRPr="00452BD8" w:rsidRDefault="00A06DC6" w:rsidP="00AA021D">
      <w:pPr>
        <w:pStyle w:val="Listeavsnitt"/>
        <w:numPr>
          <w:ilvl w:val="0"/>
          <w:numId w:val="39"/>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bCs/>
          <w:color w:val="000000" w:themeColor="text1"/>
          <w:sz w:val="24"/>
          <w:szCs w:val="24"/>
        </w:rPr>
        <w:t>Integrasjonstesting</w:t>
      </w:r>
    </w:p>
    <w:p w14:paraId="29318631" w14:textId="2B15AF78" w:rsidR="008C65D9" w:rsidRPr="00452BD8" w:rsidRDefault="008C65D9"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lastRenderedPageBreak/>
        <w:t>Etter å ha testet hver modul individuelt, integrerte vi dem og utførte integrasjonstester for å sikre at de fungerte sammen som et helhetlig system.</w:t>
      </w:r>
      <w:r w:rsidR="00631C35" w:rsidRPr="00452BD8">
        <w:rPr>
          <w:rFonts w:ascii="Aptos" w:eastAsia="Times New Roman" w:hAnsi="Aptos" w:cs="Times New Roman"/>
          <w:color w:val="000000" w:themeColor="text1"/>
          <w:sz w:val="24"/>
          <w:szCs w:val="24"/>
        </w:rPr>
        <w:t xml:space="preserve"> Konseptet «Big-bang» testing ble benyttet her. Vi integrerte alle komponente</w:t>
      </w:r>
      <w:r w:rsidR="00B90E49" w:rsidRPr="00452BD8">
        <w:rPr>
          <w:rFonts w:ascii="Aptos" w:eastAsia="Times New Roman" w:hAnsi="Aptos" w:cs="Times New Roman"/>
          <w:color w:val="000000" w:themeColor="text1"/>
          <w:sz w:val="24"/>
          <w:szCs w:val="24"/>
        </w:rPr>
        <w:t xml:space="preserve">ne samtidig, og </w:t>
      </w:r>
      <w:r w:rsidR="006B0849" w:rsidRPr="00452BD8">
        <w:rPr>
          <w:rFonts w:ascii="Aptos" w:eastAsia="Times New Roman" w:hAnsi="Aptos" w:cs="Times New Roman"/>
          <w:color w:val="000000" w:themeColor="text1"/>
          <w:sz w:val="24"/>
          <w:szCs w:val="24"/>
        </w:rPr>
        <w:t>testet</w:t>
      </w:r>
      <w:r w:rsidR="00D12DF9" w:rsidRPr="00452BD8">
        <w:rPr>
          <w:rFonts w:ascii="Aptos" w:eastAsia="Times New Roman" w:hAnsi="Aptos" w:cs="Times New Roman"/>
          <w:color w:val="000000" w:themeColor="text1"/>
          <w:sz w:val="24"/>
          <w:szCs w:val="24"/>
        </w:rPr>
        <w:t xml:space="preserve"> det som en helhet </w:t>
      </w:r>
      <w:sdt>
        <w:sdtPr>
          <w:rPr>
            <w:rFonts w:ascii="Aptos" w:eastAsia="Times New Roman" w:hAnsi="Aptos" w:cs="Times New Roman"/>
            <w:color w:val="000000" w:themeColor="text1"/>
            <w:sz w:val="24"/>
            <w:szCs w:val="24"/>
          </w:rPr>
          <w:id w:val="1376504740"/>
          <w:citation/>
        </w:sdtPr>
        <w:sdtEndPr/>
        <w:sdtContent>
          <w:r w:rsidR="00D12DF9" w:rsidRPr="00452BD8">
            <w:rPr>
              <w:rFonts w:ascii="Aptos" w:eastAsia="Times New Roman" w:hAnsi="Aptos" w:cs="Times New Roman"/>
              <w:color w:val="000000" w:themeColor="text1"/>
              <w:sz w:val="24"/>
              <w:szCs w:val="24"/>
            </w:rPr>
            <w:fldChar w:fldCharType="begin"/>
          </w:r>
          <w:r w:rsidR="00D12DF9" w:rsidRPr="00452BD8">
            <w:rPr>
              <w:rFonts w:ascii="Aptos" w:eastAsia="Times New Roman" w:hAnsi="Aptos" w:cs="Times New Roman"/>
              <w:color w:val="000000" w:themeColor="text1"/>
              <w:sz w:val="24"/>
              <w:szCs w:val="24"/>
            </w:rPr>
            <w:instrText xml:space="preserve"> CITATION Gee22 \l 1044 </w:instrText>
          </w:r>
          <w:r w:rsidR="00D12DF9" w:rsidRPr="00452BD8">
            <w:rPr>
              <w:rFonts w:ascii="Aptos" w:eastAsia="Times New Roman" w:hAnsi="Aptos" w:cs="Times New Roman"/>
              <w:color w:val="000000" w:themeColor="text1"/>
              <w:sz w:val="24"/>
              <w:szCs w:val="24"/>
            </w:rPr>
            <w:fldChar w:fldCharType="separate"/>
          </w:r>
          <w:r w:rsidR="00D12DF9" w:rsidRPr="00452BD8">
            <w:rPr>
              <w:rFonts w:ascii="Aptos" w:eastAsia="Times New Roman" w:hAnsi="Aptos" w:cs="Times New Roman"/>
              <w:noProof/>
              <w:color w:val="000000" w:themeColor="text1"/>
              <w:sz w:val="24"/>
              <w:szCs w:val="24"/>
            </w:rPr>
            <w:t>(GeeksForGeeks, 2022)</w:t>
          </w:r>
          <w:r w:rsidR="00D12DF9" w:rsidRPr="00452BD8">
            <w:rPr>
              <w:rFonts w:ascii="Aptos" w:eastAsia="Times New Roman" w:hAnsi="Aptos" w:cs="Times New Roman"/>
              <w:color w:val="000000" w:themeColor="text1"/>
              <w:sz w:val="24"/>
              <w:szCs w:val="24"/>
            </w:rPr>
            <w:fldChar w:fldCharType="end"/>
          </w:r>
        </w:sdtContent>
      </w:sdt>
      <w:r w:rsidR="00D12DF9" w:rsidRPr="00452BD8">
        <w:rPr>
          <w:rFonts w:ascii="Aptos" w:eastAsia="Times New Roman" w:hAnsi="Aptos" w:cs="Times New Roman"/>
          <w:color w:val="000000" w:themeColor="text1"/>
          <w:sz w:val="24"/>
          <w:szCs w:val="24"/>
        </w:rPr>
        <w:t>.</w:t>
      </w:r>
      <w:r w:rsidRPr="00452BD8">
        <w:rPr>
          <w:rFonts w:ascii="Aptos" w:eastAsia="Times New Roman" w:hAnsi="Aptos" w:cs="Times New Roman"/>
          <w:color w:val="000000" w:themeColor="text1"/>
          <w:sz w:val="24"/>
          <w:szCs w:val="24"/>
        </w:rPr>
        <w:t xml:space="preserve"> Dette hjalp oss å avdekke problemer som kunne oppstå når modulene samhandlet.</w:t>
      </w:r>
    </w:p>
    <w:p w14:paraId="03B624B6" w14:textId="363D874D" w:rsidR="008C65D9" w:rsidRPr="00452BD8" w:rsidRDefault="00F770F5" w:rsidP="008C65D9">
      <w:pPr>
        <w:pStyle w:val="Listeavsnitt"/>
        <w:numPr>
          <w:ilvl w:val="0"/>
          <w:numId w:val="39"/>
        </w:num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bCs/>
          <w:color w:val="000000" w:themeColor="text1"/>
          <w:sz w:val="24"/>
          <w:szCs w:val="24"/>
        </w:rPr>
        <w:t>Syste</w:t>
      </w:r>
      <w:r w:rsidR="00A06DC6" w:rsidRPr="00452BD8">
        <w:rPr>
          <w:rFonts w:ascii="Aptos" w:eastAsia="Times New Roman" w:hAnsi="Aptos" w:cs="Times New Roman"/>
          <w:b/>
          <w:bCs/>
          <w:color w:val="000000" w:themeColor="text1"/>
          <w:sz w:val="24"/>
          <w:szCs w:val="24"/>
        </w:rPr>
        <w:t>mtesting</w:t>
      </w:r>
    </w:p>
    <w:p w14:paraId="05BF40AC" w14:textId="13D7471D" w:rsidR="00D03370" w:rsidRPr="00452BD8" w:rsidRDefault="00DA29D4"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Hele systemet ble testet for å sikre at det oppfylte alle funksjonelle og ikke-funksjonelle krav. Vi testet applikasjonen på forskjellige enheter og emulatorer for å observere de visuelle endringene og sikre at designet ble konsistent gjengitt på tvers av ulike skjermstørrelser og orienteringer</w:t>
      </w:r>
      <w:r w:rsidR="00D03370" w:rsidRPr="00452BD8">
        <w:rPr>
          <w:rFonts w:ascii="Aptos" w:eastAsia="Times New Roman" w:hAnsi="Aptos" w:cs="Times New Roman"/>
          <w:color w:val="000000" w:themeColor="text1"/>
          <w:sz w:val="24"/>
          <w:szCs w:val="24"/>
        </w:rPr>
        <w:t>.</w:t>
      </w:r>
    </w:p>
    <w:p w14:paraId="5A80DB17" w14:textId="03F2EF92" w:rsidR="00D03370" w:rsidRPr="00452BD8" w:rsidRDefault="00A06DC6" w:rsidP="00D03370">
      <w:pPr>
        <w:pStyle w:val="Listeavsnitt"/>
        <w:numPr>
          <w:ilvl w:val="0"/>
          <w:numId w:val="39"/>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bCs/>
          <w:color w:val="000000" w:themeColor="text1"/>
          <w:sz w:val="24"/>
          <w:szCs w:val="24"/>
        </w:rPr>
        <w:t>Akseptansetesting</w:t>
      </w:r>
    </w:p>
    <w:p w14:paraId="5BF26EF2" w14:textId="13FA58D7" w:rsidR="00191D7B" w:rsidRPr="00452BD8" w:rsidRDefault="00191D7B" w:rsidP="00A06DC6">
      <w:pPr>
        <w:pStyle w:val="Listeavsnitt"/>
        <w:spacing w:line="360" w:lineRule="auto"/>
        <w:ind w:left="816"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Som ledd i brukerundersøkelsene våre</w:t>
      </w:r>
      <w:r w:rsidR="00901A02" w:rsidRPr="00452BD8">
        <w:rPr>
          <w:rFonts w:ascii="Aptos" w:eastAsia="Times New Roman" w:hAnsi="Aptos" w:cs="Times New Roman"/>
          <w:color w:val="000000" w:themeColor="text1"/>
          <w:sz w:val="24"/>
          <w:szCs w:val="24"/>
        </w:rPr>
        <w:t>,</w:t>
      </w:r>
      <w:r w:rsidRPr="00452BD8">
        <w:rPr>
          <w:rFonts w:ascii="Aptos" w:eastAsia="Times New Roman" w:hAnsi="Aptos" w:cs="Times New Roman"/>
          <w:color w:val="000000" w:themeColor="text1"/>
          <w:sz w:val="24"/>
          <w:szCs w:val="24"/>
        </w:rPr>
        <w:t xml:space="preserve"> utførte </w:t>
      </w:r>
      <w:r w:rsidR="00901A02" w:rsidRPr="00452BD8">
        <w:rPr>
          <w:rFonts w:ascii="Aptos" w:eastAsia="Times New Roman" w:hAnsi="Aptos" w:cs="Times New Roman"/>
          <w:color w:val="000000" w:themeColor="text1"/>
          <w:sz w:val="24"/>
          <w:szCs w:val="24"/>
        </w:rPr>
        <w:t xml:space="preserve">vi </w:t>
      </w:r>
      <w:r w:rsidRPr="00452BD8">
        <w:rPr>
          <w:rFonts w:ascii="Aptos" w:eastAsia="Times New Roman" w:hAnsi="Aptos" w:cs="Times New Roman"/>
          <w:color w:val="000000" w:themeColor="text1"/>
          <w:sz w:val="24"/>
          <w:szCs w:val="24"/>
        </w:rPr>
        <w:t>brukertester for å evaluere med hensyn til kvalitetsegenspene til SailSafe</w:t>
      </w:r>
      <w:r w:rsidR="00700DA5" w:rsidRPr="00452BD8">
        <w:rPr>
          <w:rFonts w:ascii="Aptos" w:eastAsia="Times New Roman" w:hAnsi="Aptos" w:cs="Times New Roman"/>
          <w:color w:val="000000" w:themeColor="text1"/>
          <w:sz w:val="24"/>
          <w:szCs w:val="24"/>
        </w:rPr>
        <w:t>.</w:t>
      </w:r>
      <w:r w:rsidR="00FB1DC6" w:rsidRPr="00452BD8">
        <w:rPr>
          <w:rFonts w:ascii="Aptos" w:eastAsia="Times New Roman" w:hAnsi="Aptos" w:cs="Times New Roman"/>
          <w:color w:val="000000" w:themeColor="text1"/>
          <w:sz w:val="24"/>
          <w:szCs w:val="24"/>
        </w:rPr>
        <w:t xml:space="preserve"> Testdeltakerne ble bedt om å utføre spesifikke oppgaver, som å finne værmeldingen for en gitt lokasjon, søke etter sted, og navigere gjennom de ulike skjermene i appen.</w:t>
      </w:r>
      <w:r w:rsidRPr="00452BD8">
        <w:rPr>
          <w:rFonts w:ascii="Aptos" w:eastAsia="Times New Roman" w:hAnsi="Aptos" w:cs="Times New Roman"/>
          <w:color w:val="000000" w:themeColor="text1"/>
          <w:sz w:val="24"/>
          <w:szCs w:val="24"/>
        </w:rPr>
        <w:t xml:space="preserve"> </w:t>
      </w:r>
      <w:r w:rsidR="00412AA9" w:rsidRPr="00452BD8">
        <w:rPr>
          <w:rFonts w:ascii="Aptos" w:eastAsia="Times New Roman" w:hAnsi="Aptos" w:cs="Times New Roman"/>
          <w:color w:val="000000" w:themeColor="text1"/>
          <w:sz w:val="24"/>
          <w:szCs w:val="24"/>
        </w:rPr>
        <w:t xml:space="preserve">Vi fikk her konkret testen målgruppen vår på SailSafe sin funksjonalitet. </w:t>
      </w:r>
    </w:p>
    <w:p w14:paraId="2C7EF301" w14:textId="492948A1" w:rsidR="00336F7C" w:rsidRPr="00452BD8" w:rsidRDefault="00336F7C" w:rsidP="00336F7C">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Testverktøy som ble brukt:</w:t>
      </w:r>
    </w:p>
    <w:p w14:paraId="52DE87B1" w14:textId="15AFE4AD" w:rsidR="00336F7C" w:rsidRPr="00452BD8" w:rsidRDefault="00336F7C" w:rsidP="00336F7C">
      <w:pPr>
        <w:pStyle w:val="Listeavsnitt"/>
        <w:numPr>
          <w:ilvl w:val="0"/>
          <w:numId w:val="18"/>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Android Studio: For implementering av enhetstester og kjøring av applikasjonen på ulike enheter.</w:t>
      </w:r>
    </w:p>
    <w:p w14:paraId="3E086ED0" w14:textId="4401BFAA" w:rsidR="00336F7C" w:rsidRPr="00452BD8" w:rsidRDefault="00336F7C" w:rsidP="00257EF0">
      <w:pPr>
        <w:pStyle w:val="Listeavsnitt"/>
        <w:numPr>
          <w:ilvl w:val="0"/>
          <w:numId w:val="18"/>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Fysiske enheter og emulatorer: For å teste brukergrensesnittet og funksjonaliteten på forskjellige skjermstørrelser og orienteringer.</w:t>
      </w:r>
    </w:p>
    <w:p w14:paraId="648FEF69" w14:textId="5FAE76BD" w:rsidR="00336F7C" w:rsidRPr="00452BD8" w:rsidRDefault="00336F7C" w:rsidP="00257EF0">
      <w:pPr>
        <w:pStyle w:val="Listeavsnitt"/>
        <w:numPr>
          <w:ilvl w:val="0"/>
          <w:numId w:val="18"/>
        </w:num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Observasjon og intervjuer: Under brukertestene observerte vi deltakerne og gjennomførte intervjuer for å få direkte tilbakemeldinger på deres opplevelse av applikasjonen.</w:t>
      </w:r>
    </w:p>
    <w:p w14:paraId="42822DF4" w14:textId="740DDD75" w:rsidR="00740675" w:rsidRPr="00452BD8" w:rsidRDefault="00336F7C"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Denne kombinasjonen av tekniske tester og brukertester sikret at SailSafe ikke bare var teknisk robust, men også brukervennlig og funksjonell i praksis. Ved </w:t>
      </w:r>
      <w:r w:rsidR="009B29E3" w:rsidRPr="00452BD8">
        <w:rPr>
          <w:rFonts w:ascii="Aptos" w:eastAsia="Times New Roman" w:hAnsi="Aptos" w:cs="Times New Roman"/>
          <w:color w:val="000000" w:themeColor="text1"/>
          <w:sz w:val="24"/>
          <w:szCs w:val="24"/>
        </w:rPr>
        <w:t xml:space="preserve">hjelp av </w:t>
      </w:r>
      <w:r w:rsidRPr="00452BD8">
        <w:rPr>
          <w:rFonts w:ascii="Aptos" w:eastAsia="Times New Roman" w:hAnsi="Aptos" w:cs="Times New Roman"/>
          <w:color w:val="000000" w:themeColor="text1"/>
          <w:sz w:val="24"/>
          <w:szCs w:val="24"/>
        </w:rPr>
        <w:t>tilbakemeldinger fra bruke</w:t>
      </w:r>
      <w:r w:rsidR="00FE370D" w:rsidRPr="00452BD8">
        <w:rPr>
          <w:rFonts w:ascii="Aptos" w:eastAsia="Times New Roman" w:hAnsi="Aptos" w:cs="Times New Roman"/>
          <w:color w:val="000000" w:themeColor="text1"/>
          <w:sz w:val="24"/>
          <w:szCs w:val="24"/>
        </w:rPr>
        <w:t>rundersøkelsene</w:t>
      </w:r>
      <w:r w:rsidRPr="00452BD8">
        <w:rPr>
          <w:rFonts w:ascii="Aptos" w:eastAsia="Times New Roman" w:hAnsi="Aptos" w:cs="Times New Roman"/>
          <w:color w:val="000000" w:themeColor="text1"/>
          <w:sz w:val="24"/>
          <w:szCs w:val="24"/>
        </w:rPr>
        <w:t>, kunne vi gjøre nødvendige justeringer og forbedringer, noe som resulterte i en mer polert og pålitelig applikasjon.</w:t>
      </w:r>
    </w:p>
    <w:p w14:paraId="3BEAF962" w14:textId="77777777" w:rsidR="00572F19" w:rsidRDefault="00572F19" w:rsidP="00861828">
      <w:pPr>
        <w:spacing w:line="360" w:lineRule="auto"/>
        <w:ind w:right="-20"/>
        <w:rPr>
          <w:rFonts w:ascii="Aptos" w:eastAsia="Times New Roman" w:hAnsi="Aptos" w:cs="Times New Roman"/>
          <w:color w:val="000000" w:themeColor="text1"/>
          <w:sz w:val="24"/>
          <w:szCs w:val="24"/>
        </w:rPr>
      </w:pPr>
    </w:p>
    <w:p w14:paraId="7B36297A" w14:textId="77777777" w:rsidR="002820E9" w:rsidRDefault="002820E9" w:rsidP="00861828">
      <w:pPr>
        <w:spacing w:line="360" w:lineRule="auto"/>
        <w:ind w:right="-20"/>
        <w:rPr>
          <w:rFonts w:ascii="Aptos" w:eastAsia="Times New Roman" w:hAnsi="Aptos" w:cs="Times New Roman"/>
          <w:color w:val="000000" w:themeColor="text1"/>
          <w:sz w:val="24"/>
          <w:szCs w:val="24"/>
        </w:rPr>
      </w:pPr>
    </w:p>
    <w:p w14:paraId="6C9A0C99" w14:textId="77777777" w:rsidR="002820E9" w:rsidRDefault="002820E9" w:rsidP="00861828">
      <w:pPr>
        <w:spacing w:line="360" w:lineRule="auto"/>
        <w:ind w:right="-20"/>
        <w:rPr>
          <w:rFonts w:ascii="Aptos" w:eastAsia="Times New Roman" w:hAnsi="Aptos" w:cs="Times New Roman"/>
          <w:color w:val="000000" w:themeColor="text1"/>
          <w:sz w:val="24"/>
          <w:szCs w:val="24"/>
        </w:rPr>
      </w:pPr>
    </w:p>
    <w:p w14:paraId="3CD43C9E" w14:textId="77777777" w:rsidR="002820E9" w:rsidRPr="00452BD8" w:rsidRDefault="002820E9" w:rsidP="00861828">
      <w:pPr>
        <w:spacing w:line="360" w:lineRule="auto"/>
        <w:ind w:right="-20"/>
        <w:rPr>
          <w:rFonts w:ascii="Aptos" w:eastAsia="Times New Roman" w:hAnsi="Aptos" w:cs="Times New Roman"/>
          <w:color w:val="000000" w:themeColor="text1"/>
          <w:sz w:val="24"/>
          <w:szCs w:val="24"/>
        </w:rPr>
      </w:pPr>
    </w:p>
    <w:p w14:paraId="42CC9F30" w14:textId="3CA04DA0" w:rsidR="00801493" w:rsidRPr="00452BD8" w:rsidRDefault="00BD5E83"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4.5 Utfordringer ved utviklingsprosessen</w:t>
      </w:r>
    </w:p>
    <w:p w14:paraId="01D362F4" w14:textId="6C430A84" w:rsidR="00186039" w:rsidRPr="00452BD8" w:rsidRDefault="000E60A1" w:rsidP="00B82969">
      <w:p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I løpet av utviklingsprosessen for SailSafe-appen møtte vi flere praktiske utfordringer som påvirket prosjektets gjennomføring. Her er noen av de viktigste utfordringene og refleksjoner rundt disse, samt hva som gikk bra:</w:t>
      </w:r>
    </w:p>
    <w:p w14:paraId="0F48B15C" w14:textId="16B9ADFF" w:rsidR="000619BF" w:rsidRPr="00452BD8" w:rsidRDefault="000619BF" w:rsidP="00B82969">
      <w:pPr>
        <w:spacing w:line="360" w:lineRule="auto"/>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Utfordringer</w:t>
      </w:r>
    </w:p>
    <w:p w14:paraId="00AFABFE" w14:textId="72962363" w:rsidR="00905107" w:rsidRPr="00452BD8" w:rsidRDefault="00A641D2" w:rsidP="00A641D2">
      <w:pPr>
        <w:pStyle w:val="Listeavsnitt"/>
        <w:numPr>
          <w:ilvl w:val="0"/>
          <w:numId w:val="37"/>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Koordinering </w:t>
      </w:r>
      <w:r w:rsidR="001B4072" w:rsidRPr="00452BD8">
        <w:rPr>
          <w:rFonts w:ascii="Aptos" w:eastAsia="Times New Roman" w:hAnsi="Aptos" w:cs="Times New Roman"/>
          <w:color w:val="000000" w:themeColor="text1"/>
          <w:sz w:val="24"/>
          <w:szCs w:val="24"/>
        </w:rPr>
        <w:t>av temaet</w:t>
      </w:r>
    </w:p>
    <w:p w14:paraId="74843FD6" w14:textId="66E47DAF" w:rsidR="00A41B80" w:rsidRPr="00452BD8" w:rsidRDefault="00583F8B">
      <w:pPr>
        <w:pStyle w:val="Listeavsnitt"/>
        <w:numPr>
          <w:ilvl w:val="0"/>
          <w:numId w:val="1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Å koordinere arbeidet mellom teammedlemmene var utfordrende, spesielt siden vi hadde ulike tidsplaner og forpliktelser utenfor prosjektet. Dette ble særlig merkbart i periode</w:t>
      </w:r>
      <w:r w:rsidR="00092265" w:rsidRPr="00452BD8">
        <w:rPr>
          <w:rFonts w:ascii="Aptos" w:eastAsia="Times New Roman" w:hAnsi="Aptos" w:cs="Times New Roman"/>
          <w:color w:val="000000" w:themeColor="text1"/>
          <w:sz w:val="24"/>
          <w:szCs w:val="24"/>
        </w:rPr>
        <w:t xml:space="preserve">n når </w:t>
      </w:r>
      <w:r w:rsidR="00F6576D" w:rsidRPr="00452BD8">
        <w:rPr>
          <w:rFonts w:ascii="Aptos" w:eastAsia="Times New Roman" w:hAnsi="Aptos" w:cs="Times New Roman"/>
          <w:color w:val="000000" w:themeColor="text1"/>
          <w:sz w:val="24"/>
          <w:szCs w:val="24"/>
        </w:rPr>
        <w:t>2/3 av teamet</w:t>
      </w:r>
      <w:r w:rsidR="00092265" w:rsidRPr="00452BD8">
        <w:rPr>
          <w:rFonts w:ascii="Aptos" w:eastAsia="Times New Roman" w:hAnsi="Aptos" w:cs="Times New Roman"/>
          <w:color w:val="000000" w:themeColor="text1"/>
          <w:sz w:val="24"/>
          <w:szCs w:val="24"/>
        </w:rPr>
        <w:t xml:space="preserve"> hadde IN2140 hjemmeeksamen. </w:t>
      </w:r>
    </w:p>
    <w:p w14:paraId="44329937" w14:textId="02BADA72" w:rsidR="00092265" w:rsidRPr="00452BD8" w:rsidRDefault="006470E1" w:rsidP="003566A9">
      <w:pPr>
        <w:spacing w:line="240" w:lineRule="auto"/>
        <w:ind w:left="456"/>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R</w:t>
      </w:r>
      <w:r w:rsidR="00092265" w:rsidRPr="00452BD8">
        <w:rPr>
          <w:rFonts w:ascii="Aptos" w:eastAsia="Times New Roman" w:hAnsi="Aptos" w:cs="Times New Roman"/>
          <w:color w:val="000000" w:themeColor="text1"/>
          <w:sz w:val="24"/>
          <w:szCs w:val="24"/>
        </w:rPr>
        <w:t>ef</w:t>
      </w:r>
      <w:r w:rsidRPr="00452BD8">
        <w:rPr>
          <w:rFonts w:ascii="Aptos" w:eastAsia="Times New Roman" w:hAnsi="Aptos" w:cs="Times New Roman"/>
          <w:color w:val="000000" w:themeColor="text1"/>
          <w:sz w:val="24"/>
          <w:szCs w:val="24"/>
        </w:rPr>
        <w:t xml:space="preserve">leksjon: </w:t>
      </w:r>
    </w:p>
    <w:p w14:paraId="78B1D862" w14:textId="58466F0A" w:rsidR="003F3811" w:rsidRPr="00452BD8" w:rsidRDefault="003566A9" w:rsidP="009A1FEF">
      <w:pPr>
        <w:pStyle w:val="Listeavsnitt"/>
        <w:numPr>
          <w:ilvl w:val="0"/>
          <w:numId w:val="1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For å håndtere dette, implementerte vi regelmessige møtestrukturer som daglige standups og ukentlige sprintplanleggingsmøter. Bruken av verktøy som Trello og Slack hjalp oss med å holde oversikt over oppgaver og sikre at kommunikasjonen var klar og effektiv. Dette bidro til å redusere misforståelser og sørget for at alle var på samme side</w:t>
      </w:r>
      <w:r w:rsidR="001367F4" w:rsidRPr="00452BD8">
        <w:rPr>
          <w:rFonts w:ascii="Aptos" w:eastAsia="Times New Roman" w:hAnsi="Aptos" w:cs="Times New Roman"/>
          <w:color w:val="000000" w:themeColor="text1"/>
          <w:sz w:val="24"/>
          <w:szCs w:val="24"/>
        </w:rPr>
        <w:t xml:space="preserve">. </w:t>
      </w:r>
      <w:r w:rsidR="00D63EA4" w:rsidRPr="00452BD8">
        <w:rPr>
          <w:rFonts w:ascii="Aptos" w:eastAsia="Times New Roman" w:hAnsi="Aptos" w:cs="Times New Roman"/>
          <w:color w:val="000000" w:themeColor="text1"/>
          <w:sz w:val="24"/>
          <w:szCs w:val="24"/>
        </w:rPr>
        <w:t xml:space="preserve">I tillegg planla vi en del framover og la inn ekstra innsats i forkant. </w:t>
      </w:r>
      <w:r w:rsidR="00664B00" w:rsidRPr="00452BD8">
        <w:rPr>
          <w:rFonts w:ascii="Aptos" w:eastAsia="Times New Roman" w:hAnsi="Aptos" w:cs="Times New Roman"/>
          <w:color w:val="000000" w:themeColor="text1"/>
          <w:sz w:val="24"/>
          <w:szCs w:val="24"/>
        </w:rPr>
        <w:t>F</w:t>
      </w:r>
      <w:r w:rsidR="00D052A5" w:rsidRPr="00452BD8">
        <w:rPr>
          <w:rFonts w:ascii="Aptos" w:eastAsia="Times New Roman" w:hAnsi="Aptos" w:cs="Times New Roman"/>
          <w:color w:val="000000" w:themeColor="text1"/>
          <w:sz w:val="24"/>
          <w:szCs w:val="24"/>
        </w:rPr>
        <w:t xml:space="preserve">orhåndsarbeidet sikret </w:t>
      </w:r>
      <w:r w:rsidR="00323CB2" w:rsidRPr="00452BD8">
        <w:rPr>
          <w:rFonts w:ascii="Aptos" w:eastAsia="Times New Roman" w:hAnsi="Aptos" w:cs="Times New Roman"/>
          <w:color w:val="000000" w:themeColor="text1"/>
          <w:sz w:val="24"/>
          <w:szCs w:val="24"/>
        </w:rPr>
        <w:t>at alle deler av prosjektet ble dekket tilstrekkelig.</w:t>
      </w:r>
      <w:r w:rsidR="00664B00" w:rsidRPr="00452BD8">
        <w:rPr>
          <w:rFonts w:ascii="Aptos" w:eastAsia="Times New Roman" w:hAnsi="Aptos" w:cs="Times New Roman"/>
          <w:color w:val="000000" w:themeColor="text1"/>
          <w:sz w:val="24"/>
          <w:szCs w:val="24"/>
        </w:rPr>
        <w:t xml:space="preserve"> Resultatet av dette</w:t>
      </w:r>
      <w:r w:rsidR="00807C06" w:rsidRPr="00452BD8">
        <w:rPr>
          <w:rFonts w:ascii="Aptos" w:eastAsia="Times New Roman" w:hAnsi="Aptos" w:cs="Times New Roman"/>
          <w:color w:val="000000" w:themeColor="text1"/>
          <w:sz w:val="24"/>
          <w:szCs w:val="24"/>
        </w:rPr>
        <w:t xml:space="preserve"> var få konflikter mellom </w:t>
      </w:r>
      <w:r w:rsidR="00AA1C73" w:rsidRPr="00452BD8">
        <w:rPr>
          <w:rFonts w:ascii="Aptos" w:eastAsia="Times New Roman" w:hAnsi="Aptos" w:cs="Times New Roman"/>
          <w:color w:val="000000" w:themeColor="text1"/>
          <w:sz w:val="24"/>
          <w:szCs w:val="24"/>
        </w:rPr>
        <w:t xml:space="preserve">kursene, </w:t>
      </w:r>
      <w:r w:rsidR="00047F18" w:rsidRPr="00452BD8">
        <w:rPr>
          <w:rFonts w:ascii="Aptos" w:eastAsia="Times New Roman" w:hAnsi="Aptos" w:cs="Times New Roman"/>
          <w:color w:val="000000" w:themeColor="text1"/>
          <w:sz w:val="24"/>
          <w:szCs w:val="24"/>
        </w:rPr>
        <w:t xml:space="preserve">og en mer effektiv </w:t>
      </w:r>
      <w:r w:rsidR="009F39C9" w:rsidRPr="00452BD8">
        <w:rPr>
          <w:rFonts w:ascii="Aptos" w:eastAsia="Times New Roman" w:hAnsi="Aptos" w:cs="Times New Roman"/>
          <w:color w:val="000000" w:themeColor="text1"/>
          <w:sz w:val="24"/>
          <w:szCs w:val="24"/>
        </w:rPr>
        <w:t>og jevn flyt i arbeidet.</w:t>
      </w:r>
    </w:p>
    <w:p w14:paraId="2D1AAC90" w14:textId="77777777" w:rsidR="00DD0D2C" w:rsidRPr="00452BD8" w:rsidRDefault="00DD0D2C" w:rsidP="00DD0D2C">
      <w:pPr>
        <w:pStyle w:val="Listeavsnitt"/>
        <w:spacing w:line="360" w:lineRule="auto"/>
        <w:ind w:left="816"/>
        <w:rPr>
          <w:rFonts w:ascii="Aptos" w:eastAsia="Times New Roman" w:hAnsi="Aptos" w:cs="Times New Roman"/>
          <w:color w:val="000000" w:themeColor="text1"/>
          <w:sz w:val="24"/>
          <w:szCs w:val="24"/>
        </w:rPr>
      </w:pPr>
    </w:p>
    <w:p w14:paraId="71CF34AA" w14:textId="51DE90EF" w:rsidR="003014BD" w:rsidRPr="00452BD8" w:rsidRDefault="007144D1" w:rsidP="0001750B">
      <w:pPr>
        <w:pStyle w:val="Listeavsnitt"/>
        <w:numPr>
          <w:ilvl w:val="0"/>
          <w:numId w:val="37"/>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Universell utforming og </w:t>
      </w:r>
      <w:r w:rsidR="00AE3833" w:rsidRPr="00452BD8">
        <w:rPr>
          <w:rFonts w:ascii="Aptos" w:eastAsia="Times New Roman" w:hAnsi="Aptos" w:cs="Times New Roman"/>
          <w:color w:val="000000" w:themeColor="text1"/>
          <w:sz w:val="24"/>
          <w:szCs w:val="24"/>
        </w:rPr>
        <w:t xml:space="preserve">tilgjengelighet </w:t>
      </w:r>
    </w:p>
    <w:p w14:paraId="2ACEA19D" w14:textId="462F6143" w:rsidR="00AE3833" w:rsidRPr="00452BD8" w:rsidRDefault="00B97950" w:rsidP="00B97950">
      <w:pPr>
        <w:pStyle w:val="Listeavsnitt"/>
        <w:numPr>
          <w:ilvl w:val="0"/>
          <w:numId w:val="18"/>
        </w:numPr>
        <w:spacing w:line="360" w:lineRule="auto"/>
        <w:rPr>
          <w:rFonts w:ascii="Aptos" w:eastAsia="Times New Roman" w:hAnsi="Aptos" w:cs="Times New Roman"/>
          <w:color w:val="000000" w:themeColor="text1"/>
          <w:sz w:val="24"/>
          <w:szCs w:val="24"/>
        </w:rPr>
      </w:pPr>
      <w:r w:rsidRPr="00452BD8">
        <w:rPr>
          <w:rFonts w:ascii="Aptos" w:hAnsi="Aptos" w:cs="Segoe UI"/>
          <w:color w:val="0D0D0D"/>
          <w:sz w:val="24"/>
          <w:szCs w:val="24"/>
          <w:shd w:val="clear" w:color="auto" w:fill="FFFFFF"/>
        </w:rPr>
        <w:t>Å sikre at appen oppfylte WCAG-kravene for universell utforming var en kontinuerlig prosess som krevde nøye vurdering og justeringer.</w:t>
      </w:r>
    </w:p>
    <w:p w14:paraId="52E06A75" w14:textId="0D9D22FD" w:rsidR="00B97950" w:rsidRPr="00452BD8" w:rsidRDefault="001200F4" w:rsidP="00B97950">
      <w:pPr>
        <w:spacing w:line="360" w:lineRule="auto"/>
        <w:ind w:left="456"/>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Refleksjon</w:t>
      </w:r>
      <w:r w:rsidR="00E56B38" w:rsidRPr="00452BD8">
        <w:rPr>
          <w:rFonts w:ascii="Aptos" w:eastAsia="Times New Roman" w:hAnsi="Aptos" w:cs="Times New Roman"/>
          <w:color w:val="000000" w:themeColor="text1"/>
          <w:sz w:val="24"/>
          <w:szCs w:val="24"/>
        </w:rPr>
        <w:t xml:space="preserve">: </w:t>
      </w:r>
    </w:p>
    <w:p w14:paraId="11C50354" w14:textId="22667278" w:rsidR="003D6F0F" w:rsidRPr="00452BD8" w:rsidRDefault="0038744F" w:rsidP="001634CB">
      <w:pPr>
        <w:pStyle w:val="Listeavsnitt"/>
        <w:numPr>
          <w:ilvl w:val="0"/>
          <w:numId w:val="1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Dette arbeidet økte vår </w:t>
      </w:r>
      <w:r w:rsidR="00B33013" w:rsidRPr="00452BD8">
        <w:rPr>
          <w:rFonts w:ascii="Aptos" w:eastAsia="Times New Roman" w:hAnsi="Aptos" w:cs="Times New Roman"/>
          <w:color w:val="000000" w:themeColor="text1"/>
          <w:sz w:val="24"/>
          <w:szCs w:val="24"/>
        </w:rPr>
        <w:t xml:space="preserve">bevissthet rundt </w:t>
      </w:r>
      <w:r w:rsidR="00FD379F" w:rsidRPr="00452BD8">
        <w:rPr>
          <w:rFonts w:ascii="Aptos" w:eastAsia="Times New Roman" w:hAnsi="Aptos" w:cs="Times New Roman"/>
          <w:color w:val="000000" w:themeColor="text1"/>
          <w:sz w:val="24"/>
          <w:szCs w:val="24"/>
        </w:rPr>
        <w:t xml:space="preserve">viktigheten av </w:t>
      </w:r>
      <w:r w:rsidR="001200F4" w:rsidRPr="00452BD8">
        <w:rPr>
          <w:rFonts w:ascii="Aptos" w:eastAsia="Times New Roman" w:hAnsi="Aptos" w:cs="Times New Roman"/>
          <w:color w:val="000000" w:themeColor="text1"/>
          <w:sz w:val="24"/>
          <w:szCs w:val="24"/>
        </w:rPr>
        <w:t>tilgjengelighet</w:t>
      </w:r>
      <w:r w:rsidR="00FD379F" w:rsidRPr="00452BD8">
        <w:rPr>
          <w:rFonts w:ascii="Aptos" w:eastAsia="Times New Roman" w:hAnsi="Aptos" w:cs="Times New Roman"/>
          <w:color w:val="000000" w:themeColor="text1"/>
          <w:sz w:val="24"/>
          <w:szCs w:val="24"/>
        </w:rPr>
        <w:t xml:space="preserve">. </w:t>
      </w:r>
      <w:r w:rsidR="00A02CF5" w:rsidRPr="00452BD8">
        <w:rPr>
          <w:rFonts w:ascii="Aptos" w:eastAsia="Times New Roman" w:hAnsi="Aptos" w:cs="Times New Roman"/>
          <w:color w:val="000000" w:themeColor="text1"/>
          <w:sz w:val="24"/>
          <w:szCs w:val="24"/>
        </w:rPr>
        <w:t>Ved å kontinuerlig teste og justere appens design, sikret vi at den var tilgjengelig for alle brukere, noe som også forbedret den generelle brukeropplevelsen.</w:t>
      </w:r>
    </w:p>
    <w:p w14:paraId="5A94459F" w14:textId="77777777" w:rsidR="003D6F0F" w:rsidRPr="00452BD8" w:rsidRDefault="003D6F0F" w:rsidP="00DD0D2C">
      <w:pPr>
        <w:pStyle w:val="Listeavsnitt"/>
        <w:spacing w:line="360" w:lineRule="auto"/>
        <w:ind w:left="816"/>
        <w:rPr>
          <w:rFonts w:ascii="Aptos" w:eastAsia="Times New Roman" w:hAnsi="Aptos" w:cs="Times New Roman"/>
          <w:color w:val="000000" w:themeColor="text1"/>
          <w:sz w:val="24"/>
          <w:szCs w:val="24"/>
        </w:rPr>
      </w:pPr>
    </w:p>
    <w:p w14:paraId="6EB6C3B0" w14:textId="54F8E509" w:rsidR="00F025B6" w:rsidRPr="00452BD8" w:rsidRDefault="00E722D1" w:rsidP="00F025B6">
      <w:pPr>
        <w:pStyle w:val="Listeavsnitt"/>
        <w:numPr>
          <w:ilvl w:val="0"/>
          <w:numId w:val="37"/>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lastRenderedPageBreak/>
        <w:t xml:space="preserve">Dokumentasjon og rapportskriving </w:t>
      </w:r>
    </w:p>
    <w:p w14:paraId="7E4059D9" w14:textId="4C108E40" w:rsidR="008B79BB" w:rsidRPr="00452BD8" w:rsidRDefault="008B79BB" w:rsidP="00D15898">
      <w:pPr>
        <w:pStyle w:val="Listeavsnitt"/>
        <w:numPr>
          <w:ilvl w:val="0"/>
          <w:numId w:val="1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Å holde dokumentasjonen oppdatert gjennom hele prosjektet var utfordrende, spesielt når det kom til å dokumentere endringer og holde rapporten konsistent.</w:t>
      </w:r>
    </w:p>
    <w:p w14:paraId="4866717B" w14:textId="0BCFB0F5" w:rsidR="008B79BB" w:rsidRPr="00452BD8" w:rsidRDefault="008B79BB" w:rsidP="00D15898">
      <w:pPr>
        <w:spacing w:line="360" w:lineRule="auto"/>
        <w:ind w:left="456"/>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Refleksjon: </w:t>
      </w:r>
    </w:p>
    <w:p w14:paraId="2A726EE5" w14:textId="5B06684C" w:rsidR="00D15898" w:rsidRPr="00452BD8" w:rsidRDefault="00176B93" w:rsidP="00452BD8">
      <w:pPr>
        <w:pStyle w:val="Listeavsnitt"/>
        <w:numPr>
          <w:ilvl w:val="0"/>
          <w:numId w:val="1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Ved å fordele </w:t>
      </w:r>
      <w:r w:rsidR="00B72154" w:rsidRPr="00452BD8">
        <w:rPr>
          <w:rFonts w:ascii="Aptos" w:eastAsia="Times New Roman" w:hAnsi="Aptos" w:cs="Times New Roman"/>
          <w:color w:val="000000" w:themeColor="text1"/>
          <w:sz w:val="24"/>
          <w:szCs w:val="24"/>
        </w:rPr>
        <w:t>dokumentasjon kravene</w:t>
      </w:r>
      <w:r w:rsidR="000B0981" w:rsidRPr="00452BD8">
        <w:rPr>
          <w:rFonts w:ascii="Aptos" w:eastAsia="Times New Roman" w:hAnsi="Aptos" w:cs="Times New Roman"/>
          <w:color w:val="000000" w:themeColor="text1"/>
          <w:sz w:val="24"/>
          <w:szCs w:val="24"/>
        </w:rPr>
        <w:t xml:space="preserve">, og konstant skrive notater til endringene, </w:t>
      </w:r>
      <w:r w:rsidR="003D253D" w:rsidRPr="00452BD8">
        <w:rPr>
          <w:rFonts w:ascii="Aptos" w:eastAsia="Times New Roman" w:hAnsi="Aptos" w:cs="Times New Roman"/>
          <w:color w:val="000000" w:themeColor="text1"/>
          <w:sz w:val="24"/>
          <w:szCs w:val="24"/>
        </w:rPr>
        <w:t>klarte vi å opprettholde en høy standard på vår dokumentasjon. Dette gjorde det enklere å skrive sluttrapporten og sikre at all nødvendig informasjon var dekket.</w:t>
      </w:r>
    </w:p>
    <w:p w14:paraId="300DAC20" w14:textId="3B3B3370" w:rsidR="008B79BB" w:rsidRPr="00452BD8" w:rsidRDefault="000619BF" w:rsidP="004606A9">
      <w:pPr>
        <w:spacing w:line="360" w:lineRule="auto"/>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Det som gikk bra</w:t>
      </w:r>
    </w:p>
    <w:p w14:paraId="1B719350" w14:textId="77777777" w:rsidR="00611763" w:rsidRPr="00452BD8" w:rsidRDefault="00611763" w:rsidP="00611763">
      <w:p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1. Teamarbeid og samarbeid:</w:t>
      </w:r>
    </w:p>
    <w:p w14:paraId="348A45A7" w14:textId="22226C55" w:rsidR="00611763" w:rsidRPr="00452BD8" w:rsidRDefault="00611763" w:rsidP="00611763">
      <w:pPr>
        <w:pStyle w:val="Listeavsnitt"/>
        <w:numPr>
          <w:ilvl w:val="0"/>
          <w:numId w:val="3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Til tross for utfordringene, fungerte samarbeidet i teamet meget godt. Alle medlemmene bidro aktivt, og vi hadde en åpen og støttende kultur hvor alle kunne dele sine meninger og idéer.</w:t>
      </w:r>
    </w:p>
    <w:p w14:paraId="379EEB5D" w14:textId="77777777" w:rsidR="00611763" w:rsidRPr="00452BD8" w:rsidRDefault="00611763" w:rsidP="00611763">
      <w:p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2. Effektiv bruk av verktøy:</w:t>
      </w:r>
    </w:p>
    <w:p w14:paraId="1DE37530" w14:textId="2ECD8807" w:rsidR="004606A9" w:rsidRPr="00452BD8" w:rsidRDefault="00611763" w:rsidP="002B45F1">
      <w:pPr>
        <w:pStyle w:val="Listeavsnitt"/>
        <w:numPr>
          <w:ilvl w:val="0"/>
          <w:numId w:val="3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Bruken av Trello for oppgavestyring og Slack for kommunikasjon gjorde det mulig å holde orden på oppgaver og sikre effektiv kommunikasjon. Dette bidro til at vi kunne jobbe mer strukturert og organisert.</w:t>
      </w:r>
      <w:r w:rsidR="005D2F33" w:rsidRPr="00452BD8">
        <w:rPr>
          <w:rFonts w:ascii="Aptos" w:eastAsia="Times New Roman" w:hAnsi="Aptos" w:cs="Times New Roman"/>
          <w:color w:val="000000" w:themeColor="text1"/>
          <w:sz w:val="24"/>
          <w:szCs w:val="24"/>
        </w:rPr>
        <w:t xml:space="preserve"> </w:t>
      </w:r>
      <w:proofErr w:type="spellStart"/>
      <w:r w:rsidR="00145355" w:rsidRPr="00452BD8">
        <w:rPr>
          <w:rFonts w:ascii="Aptos" w:eastAsia="Times New Roman" w:hAnsi="Aptos" w:cs="Times New Roman"/>
          <w:color w:val="000000" w:themeColor="text1"/>
          <w:sz w:val="24"/>
          <w:szCs w:val="24"/>
        </w:rPr>
        <w:t>Git</w:t>
      </w:r>
      <w:proofErr w:type="spellEnd"/>
      <w:r w:rsidR="00145355" w:rsidRPr="00452BD8">
        <w:rPr>
          <w:rFonts w:ascii="Aptos" w:eastAsia="Times New Roman" w:hAnsi="Aptos" w:cs="Times New Roman"/>
          <w:color w:val="000000" w:themeColor="text1"/>
          <w:sz w:val="24"/>
          <w:szCs w:val="24"/>
        </w:rPr>
        <w:t xml:space="preserve"> og </w:t>
      </w:r>
      <w:proofErr w:type="spellStart"/>
      <w:r w:rsidR="00145355" w:rsidRPr="00452BD8">
        <w:rPr>
          <w:rFonts w:ascii="Aptos" w:eastAsia="Times New Roman" w:hAnsi="Aptos" w:cs="Times New Roman"/>
          <w:color w:val="000000" w:themeColor="text1"/>
          <w:sz w:val="24"/>
          <w:szCs w:val="24"/>
        </w:rPr>
        <w:t>Github</w:t>
      </w:r>
      <w:proofErr w:type="spellEnd"/>
      <w:r w:rsidR="00145355" w:rsidRPr="00452BD8">
        <w:rPr>
          <w:rFonts w:ascii="Aptos" w:eastAsia="Times New Roman" w:hAnsi="Aptos" w:cs="Times New Roman"/>
          <w:color w:val="000000" w:themeColor="text1"/>
          <w:sz w:val="24"/>
          <w:szCs w:val="24"/>
        </w:rPr>
        <w:t xml:space="preserve"> </w:t>
      </w:r>
      <w:r w:rsidR="007635C7" w:rsidRPr="00452BD8">
        <w:rPr>
          <w:rFonts w:ascii="Aptos" w:eastAsia="Times New Roman" w:hAnsi="Aptos" w:cs="Times New Roman"/>
          <w:color w:val="000000" w:themeColor="text1"/>
          <w:sz w:val="24"/>
          <w:szCs w:val="24"/>
        </w:rPr>
        <w:t xml:space="preserve">hjalp oss også med å lage en ryddig og </w:t>
      </w:r>
      <w:proofErr w:type="spellStart"/>
      <w:r w:rsidR="007635C7" w:rsidRPr="00452BD8">
        <w:rPr>
          <w:rFonts w:ascii="Aptos" w:eastAsia="Times New Roman" w:hAnsi="Aptos" w:cs="Times New Roman"/>
          <w:color w:val="000000" w:themeColor="text1"/>
          <w:sz w:val="24"/>
          <w:szCs w:val="24"/>
        </w:rPr>
        <w:t>bugfree</w:t>
      </w:r>
      <w:proofErr w:type="spellEnd"/>
      <w:r w:rsidR="007635C7" w:rsidRPr="00452BD8">
        <w:rPr>
          <w:rFonts w:ascii="Aptos" w:eastAsia="Times New Roman" w:hAnsi="Aptos" w:cs="Times New Roman"/>
          <w:color w:val="000000" w:themeColor="text1"/>
          <w:sz w:val="24"/>
          <w:szCs w:val="24"/>
        </w:rPr>
        <w:t xml:space="preserve"> applikasjon. </w:t>
      </w:r>
      <w:r w:rsidR="004B79D1" w:rsidRPr="00452BD8">
        <w:rPr>
          <w:rFonts w:ascii="Aptos" w:eastAsia="Times New Roman" w:hAnsi="Aptos" w:cs="Times New Roman"/>
          <w:color w:val="000000" w:themeColor="text1"/>
          <w:sz w:val="24"/>
          <w:szCs w:val="24"/>
        </w:rPr>
        <w:t>Samarbeid og den klare kommunikasjonen ble nøkkelkomponenter for prosjektet.</w:t>
      </w:r>
    </w:p>
    <w:p w14:paraId="4D94488E" w14:textId="77777777" w:rsidR="000F6F8D" w:rsidRPr="00452BD8" w:rsidRDefault="000F6F8D" w:rsidP="000F6F8D">
      <w:p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3. Fleksibel tilnærming:</w:t>
      </w:r>
    </w:p>
    <w:p w14:paraId="25481A4C" w14:textId="68616566" w:rsidR="00572F19" w:rsidRPr="00452BD8" w:rsidRDefault="000F6F8D" w:rsidP="0015087E">
      <w:pPr>
        <w:pStyle w:val="Listeavsnitt"/>
        <w:numPr>
          <w:ilvl w:val="0"/>
          <w:numId w:val="38"/>
        </w:numPr>
        <w:spacing w:line="360" w:lineRule="auto"/>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Vår fleksible tilnærming til smidige praksiser, hvor vi justerte metodikken etter behov, gjorde det mulig for oss å opprettholde fremdriften og håndtere uforutsette utfordringer effektivt.</w:t>
      </w:r>
      <w:r w:rsidR="00592C1F" w:rsidRPr="00452BD8">
        <w:rPr>
          <w:rFonts w:ascii="Aptos" w:eastAsia="Times New Roman" w:hAnsi="Aptos" w:cs="Times New Roman"/>
          <w:color w:val="000000" w:themeColor="text1"/>
          <w:sz w:val="24"/>
          <w:szCs w:val="24"/>
        </w:rPr>
        <w:t xml:space="preserve"> </w:t>
      </w:r>
    </w:p>
    <w:p w14:paraId="5AC44F9C" w14:textId="77777777" w:rsidR="0015087E" w:rsidRPr="00452BD8" w:rsidRDefault="0015087E" w:rsidP="0015087E">
      <w:pPr>
        <w:spacing w:line="360" w:lineRule="auto"/>
        <w:ind w:left="360"/>
        <w:rPr>
          <w:rFonts w:ascii="Aptos" w:eastAsia="Times New Roman" w:hAnsi="Aptos" w:cs="Times New Roman"/>
          <w:color w:val="000000" w:themeColor="text1"/>
          <w:sz w:val="24"/>
          <w:szCs w:val="24"/>
        </w:rPr>
      </w:pPr>
    </w:p>
    <w:p w14:paraId="63FC27D0" w14:textId="23CDD167" w:rsidR="007A2496" w:rsidRPr="00616391" w:rsidRDefault="007A2496" w:rsidP="00E1028F">
      <w:pPr>
        <w:pStyle w:val="Listeavsnitt"/>
        <w:numPr>
          <w:ilvl w:val="0"/>
          <w:numId w:val="11"/>
        </w:numPr>
        <w:spacing w:line="360" w:lineRule="auto"/>
        <w:ind w:right="-20"/>
        <w:rPr>
          <w:rFonts w:ascii="Aptos" w:eastAsia="Times New Roman" w:hAnsi="Aptos" w:cs="Times New Roman"/>
          <w:b/>
          <w:color w:val="000000" w:themeColor="text1"/>
          <w:sz w:val="36"/>
          <w:szCs w:val="36"/>
        </w:rPr>
      </w:pPr>
      <w:r w:rsidRPr="00616391">
        <w:rPr>
          <w:rFonts w:ascii="Aptos" w:eastAsia="Times New Roman" w:hAnsi="Aptos" w:cs="Times New Roman"/>
          <w:b/>
          <w:color w:val="000000" w:themeColor="text1"/>
          <w:sz w:val="36"/>
          <w:szCs w:val="36"/>
        </w:rPr>
        <w:t>Refleksjon</w:t>
      </w:r>
    </w:p>
    <w:p w14:paraId="02DADF8F" w14:textId="73905D75" w:rsidR="004E78D8" w:rsidRPr="00452BD8" w:rsidRDefault="00980A19" w:rsidP="004E7CEA">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5.1 Tverrfaglig samarbeid</w:t>
      </w:r>
      <w:r w:rsidR="00335CBA" w:rsidRPr="00452BD8">
        <w:rPr>
          <w:rFonts w:ascii="Aptos" w:hAnsi="Aptos"/>
          <w:sz w:val="24"/>
          <w:szCs w:val="24"/>
        </w:rPr>
        <w:br/>
      </w:r>
      <w:r w:rsidR="00FD09D0" w:rsidRPr="00452BD8">
        <w:rPr>
          <w:rFonts w:ascii="Aptos" w:eastAsia="Times New Roman" w:hAnsi="Aptos" w:cs="Times New Roman"/>
          <w:color w:val="000000" w:themeColor="text1"/>
          <w:sz w:val="24"/>
          <w:szCs w:val="24"/>
        </w:rPr>
        <w:t xml:space="preserve">Vår bakgrunn er ikke særlig variert fordi alle går samme retning, nemlig programmering </w:t>
      </w:r>
      <w:r w:rsidR="00FD09D0" w:rsidRPr="00452BD8">
        <w:rPr>
          <w:rFonts w:ascii="Aptos" w:eastAsia="Times New Roman" w:hAnsi="Aptos" w:cs="Times New Roman"/>
          <w:color w:val="000000" w:themeColor="text1"/>
          <w:sz w:val="24"/>
          <w:szCs w:val="24"/>
        </w:rPr>
        <w:lastRenderedPageBreak/>
        <w:t>og systemarkitektur</w:t>
      </w:r>
      <w:r w:rsidR="00DD375A" w:rsidRPr="00452BD8">
        <w:rPr>
          <w:rFonts w:ascii="Aptos" w:eastAsia="Times New Roman" w:hAnsi="Aptos" w:cs="Times New Roman"/>
          <w:color w:val="000000" w:themeColor="text1"/>
          <w:sz w:val="24"/>
          <w:szCs w:val="24"/>
        </w:rPr>
        <w:t xml:space="preserve">. </w:t>
      </w:r>
      <w:r w:rsidR="00080E40" w:rsidRPr="00452BD8">
        <w:rPr>
          <w:rFonts w:ascii="Aptos" w:eastAsia="Times New Roman" w:hAnsi="Aptos" w:cs="Times New Roman"/>
          <w:color w:val="000000" w:themeColor="text1"/>
          <w:sz w:val="24"/>
          <w:szCs w:val="24"/>
        </w:rPr>
        <w:t>Denne utfordringen løste vi ved å lene oss på erfaringer og interesser. Eksempelvis likte</w:t>
      </w:r>
      <w:r w:rsidR="009118B1" w:rsidRPr="00452BD8">
        <w:rPr>
          <w:rFonts w:ascii="Aptos" w:eastAsia="Times New Roman" w:hAnsi="Aptos" w:cs="Times New Roman"/>
          <w:color w:val="000000" w:themeColor="text1"/>
          <w:sz w:val="24"/>
          <w:szCs w:val="24"/>
        </w:rPr>
        <w:t xml:space="preserve"> Adrian </w:t>
      </w:r>
      <w:r w:rsidR="00075340" w:rsidRPr="00452BD8">
        <w:rPr>
          <w:rFonts w:ascii="Aptos" w:eastAsia="Times New Roman" w:hAnsi="Aptos" w:cs="Times New Roman"/>
          <w:color w:val="000000" w:themeColor="text1"/>
          <w:sz w:val="24"/>
          <w:szCs w:val="24"/>
        </w:rPr>
        <w:t xml:space="preserve">G </w:t>
      </w:r>
      <w:r w:rsidR="009118B1" w:rsidRPr="00452BD8">
        <w:rPr>
          <w:rFonts w:ascii="Aptos" w:eastAsia="Times New Roman" w:hAnsi="Aptos" w:cs="Times New Roman"/>
          <w:color w:val="000000" w:themeColor="text1"/>
          <w:sz w:val="24"/>
          <w:szCs w:val="24"/>
        </w:rPr>
        <w:t>og Przemek det visuell</w:t>
      </w:r>
      <w:r w:rsidR="00140337" w:rsidRPr="00452BD8">
        <w:rPr>
          <w:rFonts w:ascii="Aptos" w:eastAsia="Times New Roman" w:hAnsi="Aptos" w:cs="Times New Roman"/>
          <w:color w:val="000000" w:themeColor="text1"/>
          <w:sz w:val="24"/>
          <w:szCs w:val="24"/>
        </w:rPr>
        <w:t>e ved apputvikling, og de bidro til</w:t>
      </w:r>
      <w:r w:rsidR="00F8211E" w:rsidRPr="00452BD8">
        <w:rPr>
          <w:rFonts w:ascii="Aptos" w:eastAsia="Times New Roman" w:hAnsi="Aptos" w:cs="Times New Roman"/>
          <w:color w:val="000000" w:themeColor="text1"/>
          <w:sz w:val="24"/>
          <w:szCs w:val="24"/>
        </w:rPr>
        <w:t xml:space="preserve"> å kompensere for </w:t>
      </w:r>
      <w:r w:rsidR="00527ED4" w:rsidRPr="00452BD8">
        <w:rPr>
          <w:rFonts w:ascii="Aptos" w:eastAsia="Times New Roman" w:hAnsi="Aptos" w:cs="Times New Roman"/>
          <w:color w:val="000000" w:themeColor="text1"/>
          <w:sz w:val="24"/>
          <w:szCs w:val="24"/>
        </w:rPr>
        <w:t>den manglende</w:t>
      </w:r>
      <w:r w:rsidR="00F8211E" w:rsidRPr="00452BD8">
        <w:rPr>
          <w:rFonts w:ascii="Aptos" w:eastAsia="Times New Roman" w:hAnsi="Aptos" w:cs="Times New Roman"/>
          <w:color w:val="000000" w:themeColor="text1"/>
          <w:sz w:val="24"/>
          <w:szCs w:val="24"/>
        </w:rPr>
        <w:t xml:space="preserve"> </w:t>
      </w:r>
      <w:r w:rsidR="00292FBE" w:rsidRPr="00452BD8">
        <w:rPr>
          <w:rFonts w:ascii="Aptos" w:eastAsia="Times New Roman" w:hAnsi="Aptos" w:cs="Times New Roman"/>
          <w:color w:val="000000" w:themeColor="text1"/>
          <w:sz w:val="24"/>
          <w:szCs w:val="24"/>
        </w:rPr>
        <w:t>kompetanse</w:t>
      </w:r>
      <w:r w:rsidR="00527ED4" w:rsidRPr="00452BD8">
        <w:rPr>
          <w:rFonts w:ascii="Aptos" w:eastAsia="Times New Roman" w:hAnsi="Aptos" w:cs="Times New Roman"/>
          <w:color w:val="000000" w:themeColor="text1"/>
          <w:sz w:val="24"/>
          <w:szCs w:val="24"/>
        </w:rPr>
        <w:t>n på denne fronten</w:t>
      </w:r>
      <w:r w:rsidR="00292FBE" w:rsidRPr="00452BD8">
        <w:rPr>
          <w:rFonts w:ascii="Aptos" w:eastAsia="Times New Roman" w:hAnsi="Aptos" w:cs="Times New Roman"/>
          <w:color w:val="000000" w:themeColor="text1"/>
          <w:sz w:val="24"/>
          <w:szCs w:val="24"/>
        </w:rPr>
        <w:t>.</w:t>
      </w:r>
      <w:r w:rsidR="00527ED4" w:rsidRPr="00452BD8">
        <w:rPr>
          <w:rFonts w:ascii="Aptos" w:eastAsia="Times New Roman" w:hAnsi="Aptos" w:cs="Times New Roman"/>
          <w:color w:val="000000" w:themeColor="text1"/>
          <w:sz w:val="24"/>
          <w:szCs w:val="24"/>
        </w:rPr>
        <w:t xml:space="preserve"> </w:t>
      </w:r>
      <w:r w:rsidR="00B644D1" w:rsidRPr="00452BD8">
        <w:rPr>
          <w:rFonts w:ascii="Aptos" w:eastAsia="Times New Roman" w:hAnsi="Aptos" w:cs="Times New Roman"/>
          <w:color w:val="000000" w:themeColor="text1"/>
          <w:sz w:val="24"/>
          <w:szCs w:val="24"/>
        </w:rPr>
        <w:t>Aland</w:t>
      </w:r>
      <w:r w:rsidR="006050D7" w:rsidRPr="00452BD8">
        <w:rPr>
          <w:rFonts w:ascii="Aptos" w:eastAsia="Times New Roman" w:hAnsi="Aptos" w:cs="Times New Roman"/>
          <w:color w:val="000000" w:themeColor="text1"/>
          <w:sz w:val="24"/>
          <w:szCs w:val="24"/>
        </w:rPr>
        <w:t xml:space="preserve"> hadde gode tekstlige kunnskaper, og</w:t>
      </w:r>
      <w:r w:rsidR="00A92A1B" w:rsidRPr="00452BD8">
        <w:rPr>
          <w:rFonts w:ascii="Aptos" w:eastAsia="Times New Roman" w:hAnsi="Aptos" w:cs="Times New Roman"/>
          <w:color w:val="000000" w:themeColor="text1"/>
          <w:sz w:val="24"/>
          <w:szCs w:val="24"/>
        </w:rPr>
        <w:t xml:space="preserve"> </w:t>
      </w:r>
      <w:r w:rsidR="00FE3BE5" w:rsidRPr="00452BD8">
        <w:rPr>
          <w:rFonts w:ascii="Aptos" w:eastAsia="Times New Roman" w:hAnsi="Aptos" w:cs="Times New Roman"/>
          <w:color w:val="000000" w:themeColor="text1"/>
          <w:sz w:val="24"/>
          <w:szCs w:val="24"/>
        </w:rPr>
        <w:t xml:space="preserve">foretrakk deler som rapporten </w:t>
      </w:r>
      <w:r w:rsidR="005E7129" w:rsidRPr="00452BD8">
        <w:rPr>
          <w:rFonts w:ascii="Aptos" w:eastAsia="Times New Roman" w:hAnsi="Aptos" w:cs="Times New Roman"/>
          <w:color w:val="000000" w:themeColor="text1"/>
          <w:sz w:val="24"/>
          <w:szCs w:val="24"/>
        </w:rPr>
        <w:t>i prosjektet</w:t>
      </w:r>
      <w:r w:rsidR="00C77061" w:rsidRPr="00452BD8">
        <w:rPr>
          <w:rFonts w:ascii="Aptos" w:eastAsia="Times New Roman" w:hAnsi="Aptos" w:cs="Times New Roman"/>
          <w:color w:val="000000" w:themeColor="text1"/>
          <w:sz w:val="24"/>
          <w:szCs w:val="24"/>
        </w:rPr>
        <w:t xml:space="preserve">, og fikk lov til å </w:t>
      </w:r>
      <w:r w:rsidR="00C162FB" w:rsidRPr="00452BD8">
        <w:rPr>
          <w:rFonts w:ascii="Aptos" w:eastAsia="Times New Roman" w:hAnsi="Aptos" w:cs="Times New Roman"/>
          <w:color w:val="000000" w:themeColor="text1"/>
          <w:sz w:val="24"/>
          <w:szCs w:val="24"/>
        </w:rPr>
        <w:t>ha kontroll</w:t>
      </w:r>
      <w:r w:rsidR="00B90F0B" w:rsidRPr="00452BD8">
        <w:rPr>
          <w:rFonts w:ascii="Aptos" w:eastAsia="Times New Roman" w:hAnsi="Aptos" w:cs="Times New Roman"/>
          <w:color w:val="000000" w:themeColor="text1"/>
          <w:sz w:val="24"/>
          <w:szCs w:val="24"/>
        </w:rPr>
        <w:t xml:space="preserve"> over den</w:t>
      </w:r>
      <w:r w:rsidR="004E78D8" w:rsidRPr="00452BD8">
        <w:rPr>
          <w:rFonts w:ascii="Aptos" w:eastAsia="Times New Roman" w:hAnsi="Aptos" w:cs="Times New Roman"/>
          <w:color w:val="000000" w:themeColor="text1"/>
          <w:sz w:val="24"/>
          <w:szCs w:val="24"/>
        </w:rPr>
        <w:t>.</w:t>
      </w:r>
      <w:r w:rsidR="007472F6" w:rsidRPr="00452BD8">
        <w:rPr>
          <w:rFonts w:ascii="Aptos" w:eastAsia="Times New Roman" w:hAnsi="Aptos" w:cs="Times New Roman"/>
          <w:color w:val="000000" w:themeColor="text1"/>
          <w:sz w:val="24"/>
          <w:szCs w:val="24"/>
        </w:rPr>
        <w:t xml:space="preserve"> </w:t>
      </w:r>
      <w:r w:rsidR="00AF600F" w:rsidRPr="00452BD8">
        <w:rPr>
          <w:rFonts w:ascii="Aptos" w:eastAsia="Times New Roman" w:hAnsi="Aptos" w:cs="Times New Roman"/>
          <w:color w:val="000000" w:themeColor="text1"/>
          <w:sz w:val="24"/>
          <w:szCs w:val="24"/>
        </w:rPr>
        <w:t xml:space="preserve">Utenom dette hadde vi ganske lav terskel og vår åpne for at teammedlemmene prøvde ulike ting. Virket noe interessant for et medlem, fikk de </w:t>
      </w:r>
      <w:r w:rsidR="003E7E44" w:rsidRPr="00452BD8">
        <w:rPr>
          <w:rFonts w:ascii="Aptos" w:eastAsia="Times New Roman" w:hAnsi="Aptos" w:cs="Times New Roman"/>
          <w:color w:val="000000" w:themeColor="text1"/>
          <w:sz w:val="24"/>
          <w:szCs w:val="24"/>
        </w:rPr>
        <w:t>friheten til å utforske og leke litt.</w:t>
      </w:r>
    </w:p>
    <w:p w14:paraId="6B62181F" w14:textId="770C0CA3" w:rsidR="004E7CEA" w:rsidRPr="00452BD8" w:rsidRDefault="007472F6" w:rsidP="004E7CEA">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color w:val="000000" w:themeColor="text1"/>
          <w:sz w:val="24"/>
          <w:szCs w:val="24"/>
        </w:rPr>
        <w:t xml:space="preserve">I tillegg har </w:t>
      </w:r>
      <w:r w:rsidR="004C15F4" w:rsidRPr="00452BD8">
        <w:rPr>
          <w:rFonts w:ascii="Aptos" w:eastAsia="Times New Roman" w:hAnsi="Aptos" w:cs="Times New Roman"/>
          <w:color w:val="000000" w:themeColor="text1"/>
          <w:sz w:val="24"/>
          <w:szCs w:val="24"/>
        </w:rPr>
        <w:t>vi</w:t>
      </w:r>
      <w:r w:rsidR="00F13212" w:rsidRPr="00452BD8">
        <w:rPr>
          <w:rFonts w:ascii="Aptos" w:eastAsia="Times New Roman" w:hAnsi="Aptos" w:cs="Times New Roman"/>
          <w:color w:val="000000" w:themeColor="text1"/>
          <w:sz w:val="24"/>
          <w:szCs w:val="24"/>
        </w:rPr>
        <w:t xml:space="preserve"> </w:t>
      </w:r>
      <w:r w:rsidR="008050D4" w:rsidRPr="00452BD8">
        <w:rPr>
          <w:rFonts w:ascii="Aptos" w:eastAsia="Times New Roman" w:hAnsi="Aptos" w:cs="Times New Roman"/>
          <w:color w:val="000000" w:themeColor="text1"/>
          <w:sz w:val="24"/>
          <w:szCs w:val="24"/>
        </w:rPr>
        <w:t>s</w:t>
      </w:r>
      <w:r w:rsidR="00593C69" w:rsidRPr="00452BD8">
        <w:rPr>
          <w:rFonts w:ascii="Aptos" w:eastAsia="Times New Roman" w:hAnsi="Aptos" w:cs="Times New Roman"/>
          <w:color w:val="000000" w:themeColor="text1"/>
          <w:sz w:val="24"/>
          <w:szCs w:val="24"/>
        </w:rPr>
        <w:t xml:space="preserve">ørget for </w:t>
      </w:r>
      <w:r w:rsidR="00531836" w:rsidRPr="00452BD8">
        <w:rPr>
          <w:rFonts w:ascii="Aptos" w:eastAsia="Times New Roman" w:hAnsi="Aptos" w:cs="Times New Roman"/>
          <w:color w:val="000000" w:themeColor="text1"/>
          <w:sz w:val="24"/>
          <w:szCs w:val="24"/>
        </w:rPr>
        <w:t xml:space="preserve">jevn og </w:t>
      </w:r>
      <w:r w:rsidR="00593C69" w:rsidRPr="00452BD8">
        <w:rPr>
          <w:rFonts w:ascii="Aptos" w:eastAsia="Times New Roman" w:hAnsi="Aptos" w:cs="Times New Roman"/>
          <w:color w:val="000000" w:themeColor="text1"/>
          <w:sz w:val="24"/>
          <w:szCs w:val="24"/>
        </w:rPr>
        <w:t xml:space="preserve">åpen diskusjon gjennom prosjektet. </w:t>
      </w:r>
      <w:r w:rsidR="00487453" w:rsidRPr="00452BD8">
        <w:rPr>
          <w:rFonts w:ascii="Aptos" w:eastAsia="Times New Roman" w:hAnsi="Aptos" w:cs="Times New Roman"/>
          <w:color w:val="000000" w:themeColor="text1"/>
          <w:sz w:val="24"/>
          <w:szCs w:val="24"/>
        </w:rPr>
        <w:t xml:space="preserve">Under flere omstendigheter har det vært </w:t>
      </w:r>
      <w:r w:rsidR="00531836" w:rsidRPr="00452BD8">
        <w:rPr>
          <w:rFonts w:ascii="Aptos" w:eastAsia="Times New Roman" w:hAnsi="Aptos" w:cs="Times New Roman"/>
          <w:color w:val="000000" w:themeColor="text1"/>
          <w:sz w:val="24"/>
          <w:szCs w:val="24"/>
        </w:rPr>
        <w:t>ulike tanker</w:t>
      </w:r>
      <w:r w:rsidR="00487453" w:rsidRPr="00452BD8">
        <w:rPr>
          <w:rFonts w:ascii="Aptos" w:eastAsia="Times New Roman" w:hAnsi="Aptos" w:cs="Times New Roman"/>
          <w:color w:val="000000" w:themeColor="text1"/>
          <w:sz w:val="24"/>
          <w:szCs w:val="24"/>
        </w:rPr>
        <w:t xml:space="preserve"> i teamet, men dette har vi løst enkelt ved å ta et kollektivt valg.</w:t>
      </w:r>
      <w:r w:rsidR="004C15F4" w:rsidRPr="00452BD8">
        <w:rPr>
          <w:rFonts w:ascii="Aptos" w:eastAsia="Times New Roman" w:hAnsi="Aptos" w:cs="Times New Roman"/>
          <w:color w:val="000000" w:themeColor="text1"/>
          <w:sz w:val="24"/>
          <w:szCs w:val="24"/>
        </w:rPr>
        <w:t xml:space="preserve"> </w:t>
      </w:r>
      <w:r w:rsidR="00A34314" w:rsidRPr="00452BD8">
        <w:rPr>
          <w:rFonts w:ascii="Aptos" w:eastAsia="Times New Roman" w:hAnsi="Aptos" w:cs="Times New Roman"/>
          <w:color w:val="000000" w:themeColor="text1"/>
          <w:sz w:val="24"/>
          <w:szCs w:val="24"/>
        </w:rPr>
        <w:t xml:space="preserve">Dette er noe som sikret at alle </w:t>
      </w:r>
      <w:r w:rsidR="00487453" w:rsidRPr="00452BD8">
        <w:rPr>
          <w:rFonts w:ascii="Aptos" w:eastAsia="Times New Roman" w:hAnsi="Aptos" w:cs="Times New Roman"/>
          <w:color w:val="000000" w:themeColor="text1"/>
          <w:sz w:val="24"/>
          <w:szCs w:val="24"/>
        </w:rPr>
        <w:t>har</w:t>
      </w:r>
      <w:r w:rsidR="00A34314" w:rsidRPr="00452BD8">
        <w:rPr>
          <w:rFonts w:ascii="Aptos" w:eastAsia="Times New Roman" w:hAnsi="Aptos" w:cs="Times New Roman"/>
          <w:color w:val="000000" w:themeColor="text1"/>
          <w:sz w:val="24"/>
          <w:szCs w:val="24"/>
        </w:rPr>
        <w:t xml:space="preserve"> væ</w:t>
      </w:r>
      <w:r w:rsidR="00487453" w:rsidRPr="00452BD8">
        <w:rPr>
          <w:rFonts w:ascii="Aptos" w:eastAsia="Times New Roman" w:hAnsi="Aptos" w:cs="Times New Roman"/>
          <w:color w:val="000000" w:themeColor="text1"/>
          <w:sz w:val="24"/>
          <w:szCs w:val="24"/>
        </w:rPr>
        <w:t xml:space="preserve">rt </w:t>
      </w:r>
      <w:r w:rsidR="00A34314" w:rsidRPr="00452BD8">
        <w:rPr>
          <w:rFonts w:ascii="Aptos" w:eastAsia="Times New Roman" w:hAnsi="Aptos" w:cs="Times New Roman"/>
          <w:color w:val="000000" w:themeColor="text1"/>
          <w:sz w:val="24"/>
          <w:szCs w:val="24"/>
        </w:rPr>
        <w:t>med på å bestemme</w:t>
      </w:r>
      <w:r w:rsidR="00487453" w:rsidRPr="00452BD8">
        <w:rPr>
          <w:rFonts w:ascii="Aptos" w:eastAsia="Times New Roman" w:hAnsi="Aptos" w:cs="Times New Roman"/>
          <w:color w:val="000000" w:themeColor="text1"/>
          <w:sz w:val="24"/>
          <w:szCs w:val="24"/>
        </w:rPr>
        <w:t xml:space="preserve"> og ta viktige avgjørelser.</w:t>
      </w:r>
      <w:r w:rsidR="00A34314" w:rsidRPr="00452BD8">
        <w:rPr>
          <w:rFonts w:ascii="Aptos" w:eastAsia="Times New Roman" w:hAnsi="Aptos" w:cs="Times New Roman"/>
          <w:color w:val="000000" w:themeColor="text1"/>
          <w:sz w:val="24"/>
          <w:szCs w:val="24"/>
        </w:rPr>
        <w:t xml:space="preserve"> </w:t>
      </w:r>
    </w:p>
    <w:p w14:paraId="362F6C3F" w14:textId="7E0E7810" w:rsidR="00D15898" w:rsidRPr="00452BD8" w:rsidRDefault="00976AAD" w:rsidP="005642E7">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Selv om vi har en </w:t>
      </w:r>
      <w:r w:rsidR="00487453" w:rsidRPr="00452BD8">
        <w:rPr>
          <w:rFonts w:ascii="Aptos" w:eastAsia="Times New Roman" w:hAnsi="Aptos" w:cs="Times New Roman"/>
          <w:color w:val="000000" w:themeColor="text1"/>
          <w:sz w:val="24"/>
          <w:szCs w:val="24"/>
        </w:rPr>
        <w:t>liknende</w:t>
      </w:r>
      <w:r w:rsidRPr="00452BD8">
        <w:rPr>
          <w:rFonts w:ascii="Aptos" w:eastAsia="Times New Roman" w:hAnsi="Aptos" w:cs="Times New Roman"/>
          <w:color w:val="000000" w:themeColor="text1"/>
          <w:sz w:val="24"/>
          <w:szCs w:val="24"/>
        </w:rPr>
        <w:t xml:space="preserve"> </w:t>
      </w:r>
      <w:r w:rsidR="00DA2704" w:rsidRPr="00452BD8">
        <w:rPr>
          <w:rFonts w:ascii="Aptos" w:eastAsia="Times New Roman" w:hAnsi="Aptos" w:cs="Times New Roman"/>
          <w:color w:val="000000" w:themeColor="text1"/>
          <w:sz w:val="24"/>
          <w:szCs w:val="24"/>
        </w:rPr>
        <w:t xml:space="preserve">bakgrunn </w:t>
      </w:r>
      <w:r w:rsidR="00EE067D" w:rsidRPr="00452BD8">
        <w:rPr>
          <w:rFonts w:ascii="Aptos" w:eastAsia="Times New Roman" w:hAnsi="Aptos" w:cs="Times New Roman"/>
          <w:color w:val="000000" w:themeColor="text1"/>
          <w:sz w:val="24"/>
          <w:szCs w:val="24"/>
        </w:rPr>
        <w:t xml:space="preserve">– </w:t>
      </w:r>
      <w:r w:rsidR="00DA2704" w:rsidRPr="00452BD8">
        <w:rPr>
          <w:rFonts w:ascii="Aptos" w:eastAsia="Times New Roman" w:hAnsi="Aptos" w:cs="Times New Roman"/>
          <w:color w:val="000000" w:themeColor="text1"/>
          <w:sz w:val="24"/>
          <w:szCs w:val="24"/>
        </w:rPr>
        <w:t>med tanke på retningen vår</w:t>
      </w:r>
      <w:r w:rsidR="00EE067D" w:rsidRPr="00452BD8">
        <w:rPr>
          <w:rFonts w:ascii="Aptos" w:eastAsia="Times New Roman" w:hAnsi="Aptos" w:cs="Times New Roman"/>
          <w:color w:val="000000" w:themeColor="text1"/>
          <w:sz w:val="24"/>
          <w:szCs w:val="24"/>
        </w:rPr>
        <w:t xml:space="preserve"> – har</w:t>
      </w:r>
      <w:r w:rsidR="00DA2704" w:rsidRPr="00452BD8">
        <w:rPr>
          <w:rFonts w:ascii="Aptos" w:eastAsia="Times New Roman" w:hAnsi="Aptos" w:cs="Times New Roman"/>
          <w:color w:val="000000" w:themeColor="text1"/>
          <w:sz w:val="24"/>
          <w:szCs w:val="24"/>
        </w:rPr>
        <w:t xml:space="preserve"> enkelte </w:t>
      </w:r>
      <w:r w:rsidR="00EE067D" w:rsidRPr="00452BD8">
        <w:rPr>
          <w:rFonts w:ascii="Aptos" w:eastAsia="Times New Roman" w:hAnsi="Aptos" w:cs="Times New Roman"/>
          <w:color w:val="000000" w:themeColor="text1"/>
          <w:sz w:val="24"/>
          <w:szCs w:val="24"/>
        </w:rPr>
        <w:t>medlemmer</w:t>
      </w:r>
      <w:r w:rsidR="00DA2704" w:rsidRPr="00452BD8">
        <w:rPr>
          <w:rFonts w:ascii="Aptos" w:eastAsia="Times New Roman" w:hAnsi="Aptos" w:cs="Times New Roman"/>
          <w:color w:val="000000" w:themeColor="text1"/>
          <w:sz w:val="24"/>
          <w:szCs w:val="24"/>
        </w:rPr>
        <w:t xml:space="preserve"> </w:t>
      </w:r>
      <w:r w:rsidR="00AF29F1" w:rsidRPr="00452BD8">
        <w:rPr>
          <w:rFonts w:ascii="Aptos" w:eastAsia="Times New Roman" w:hAnsi="Aptos" w:cs="Times New Roman"/>
          <w:color w:val="000000" w:themeColor="text1"/>
          <w:sz w:val="24"/>
          <w:szCs w:val="24"/>
        </w:rPr>
        <w:t>mer kunnskap fra spesifikke emner enn andr</w:t>
      </w:r>
      <w:r w:rsidR="00EE067D" w:rsidRPr="00452BD8">
        <w:rPr>
          <w:rFonts w:ascii="Aptos" w:eastAsia="Times New Roman" w:hAnsi="Aptos" w:cs="Times New Roman"/>
          <w:color w:val="000000" w:themeColor="text1"/>
          <w:sz w:val="24"/>
          <w:szCs w:val="24"/>
        </w:rPr>
        <w:t>e. Dette har forsterket det tverrfaglige samarbeidet</w:t>
      </w:r>
      <w:r w:rsidR="00944DB3" w:rsidRPr="00452BD8">
        <w:rPr>
          <w:rFonts w:ascii="Aptos" w:eastAsia="Times New Roman" w:hAnsi="Aptos" w:cs="Times New Roman"/>
          <w:color w:val="000000" w:themeColor="text1"/>
          <w:sz w:val="24"/>
          <w:szCs w:val="24"/>
        </w:rPr>
        <w:t>,</w:t>
      </w:r>
      <w:r w:rsidR="004B4A69" w:rsidRPr="00452BD8">
        <w:rPr>
          <w:rFonts w:ascii="Aptos" w:eastAsia="Times New Roman" w:hAnsi="Aptos" w:cs="Times New Roman"/>
          <w:color w:val="000000" w:themeColor="text1"/>
          <w:sz w:val="24"/>
          <w:szCs w:val="24"/>
        </w:rPr>
        <w:t xml:space="preserve"> da alle på teamet har bidratt med sin unike kunnskap</w:t>
      </w:r>
      <w:r w:rsidR="00AF29F1" w:rsidRPr="00452BD8">
        <w:rPr>
          <w:rFonts w:ascii="Aptos" w:eastAsia="Times New Roman" w:hAnsi="Aptos" w:cs="Times New Roman"/>
          <w:color w:val="000000" w:themeColor="text1"/>
          <w:sz w:val="24"/>
          <w:szCs w:val="24"/>
        </w:rPr>
        <w:t xml:space="preserve">. </w:t>
      </w:r>
      <w:r w:rsidR="004B4A69" w:rsidRPr="00452BD8">
        <w:rPr>
          <w:rFonts w:ascii="Aptos" w:eastAsia="Times New Roman" w:hAnsi="Aptos" w:cs="Times New Roman"/>
          <w:color w:val="000000" w:themeColor="text1"/>
          <w:sz w:val="24"/>
          <w:szCs w:val="24"/>
        </w:rPr>
        <w:t xml:space="preserve">F.eks. </w:t>
      </w:r>
      <w:r w:rsidR="00F230A3" w:rsidRPr="00452BD8">
        <w:rPr>
          <w:rFonts w:ascii="Aptos" w:eastAsia="Times New Roman" w:hAnsi="Aptos" w:cs="Times New Roman"/>
          <w:color w:val="000000" w:themeColor="text1"/>
          <w:sz w:val="24"/>
          <w:szCs w:val="24"/>
        </w:rPr>
        <w:t xml:space="preserve">hadde enkelte medlemmer mer forståelse og lidenskap i </w:t>
      </w:r>
      <w:r w:rsidR="00F1586B" w:rsidRPr="00452BD8">
        <w:rPr>
          <w:rFonts w:ascii="Aptos" w:eastAsia="Times New Roman" w:hAnsi="Aptos" w:cs="Times New Roman"/>
          <w:color w:val="000000" w:themeColor="text1"/>
          <w:sz w:val="24"/>
          <w:szCs w:val="24"/>
        </w:rPr>
        <w:t xml:space="preserve">enkeltemner, </w:t>
      </w:r>
      <w:r w:rsidR="001E7333" w:rsidRPr="00452BD8">
        <w:rPr>
          <w:rFonts w:ascii="Aptos" w:eastAsia="Times New Roman" w:hAnsi="Aptos" w:cs="Times New Roman"/>
          <w:color w:val="000000" w:themeColor="text1"/>
          <w:sz w:val="24"/>
          <w:szCs w:val="24"/>
        </w:rPr>
        <w:t xml:space="preserve">og </w:t>
      </w:r>
      <w:r w:rsidR="00944DB3" w:rsidRPr="00452BD8">
        <w:rPr>
          <w:rFonts w:ascii="Aptos" w:eastAsia="Times New Roman" w:hAnsi="Aptos" w:cs="Times New Roman"/>
          <w:color w:val="000000" w:themeColor="text1"/>
          <w:sz w:val="24"/>
          <w:szCs w:val="24"/>
        </w:rPr>
        <w:t xml:space="preserve">gjorde resten av teamet mer klok på </w:t>
      </w:r>
      <w:r w:rsidR="00E070C7" w:rsidRPr="00452BD8">
        <w:rPr>
          <w:rFonts w:ascii="Aptos" w:eastAsia="Times New Roman" w:hAnsi="Aptos" w:cs="Times New Roman"/>
          <w:color w:val="000000" w:themeColor="text1"/>
          <w:sz w:val="24"/>
          <w:szCs w:val="24"/>
        </w:rPr>
        <w:t>hva som er gunstig og ikke</w:t>
      </w:r>
      <w:r w:rsidR="00075C2B" w:rsidRPr="00452BD8">
        <w:rPr>
          <w:rFonts w:ascii="Aptos" w:eastAsia="Times New Roman" w:hAnsi="Aptos" w:cs="Times New Roman"/>
          <w:color w:val="000000" w:themeColor="text1"/>
          <w:sz w:val="24"/>
          <w:szCs w:val="24"/>
        </w:rPr>
        <w:t xml:space="preserve"> for prosjektet</w:t>
      </w:r>
      <w:r w:rsidR="00E070C7" w:rsidRPr="00452BD8">
        <w:rPr>
          <w:rFonts w:ascii="Aptos" w:eastAsia="Times New Roman" w:hAnsi="Aptos" w:cs="Times New Roman"/>
          <w:color w:val="000000" w:themeColor="text1"/>
          <w:sz w:val="24"/>
          <w:szCs w:val="24"/>
        </w:rPr>
        <w:t xml:space="preserve">. I tillegg var det en fordel at Warsame var på teamet. Han har tatt et annerledes løp enn oss – da også noen ulike emner – </w:t>
      </w:r>
      <w:r w:rsidR="00EB4021" w:rsidRPr="00452BD8">
        <w:rPr>
          <w:rFonts w:ascii="Aptos" w:eastAsia="Times New Roman" w:hAnsi="Aptos" w:cs="Times New Roman"/>
          <w:color w:val="000000" w:themeColor="text1"/>
          <w:sz w:val="24"/>
          <w:szCs w:val="24"/>
        </w:rPr>
        <w:t xml:space="preserve">og har </w:t>
      </w:r>
      <w:r w:rsidR="0060320A" w:rsidRPr="00452BD8">
        <w:rPr>
          <w:rFonts w:ascii="Aptos" w:eastAsia="Times New Roman" w:hAnsi="Aptos" w:cs="Times New Roman"/>
          <w:color w:val="000000" w:themeColor="text1"/>
          <w:sz w:val="24"/>
          <w:szCs w:val="24"/>
        </w:rPr>
        <w:t xml:space="preserve">da bidratt med </w:t>
      </w:r>
      <w:r w:rsidR="00075C2B" w:rsidRPr="00452BD8">
        <w:rPr>
          <w:rFonts w:ascii="Aptos" w:eastAsia="Times New Roman" w:hAnsi="Aptos" w:cs="Times New Roman"/>
          <w:color w:val="000000" w:themeColor="text1"/>
          <w:sz w:val="24"/>
          <w:szCs w:val="24"/>
        </w:rPr>
        <w:t>kunnskap fra disse emnene, som vi har implementert på en effektiv måte i prosjektet vårt.</w:t>
      </w:r>
    </w:p>
    <w:p w14:paraId="68FFCE26" w14:textId="77777777" w:rsidR="005642E7" w:rsidRPr="00452BD8" w:rsidRDefault="005642E7" w:rsidP="00993D4C">
      <w:pPr>
        <w:spacing w:line="240" w:lineRule="auto"/>
        <w:ind w:right="-20"/>
        <w:rPr>
          <w:rFonts w:ascii="Aptos" w:eastAsia="Times New Roman" w:hAnsi="Aptos" w:cs="Times New Roman"/>
          <w:color w:val="000000" w:themeColor="text1"/>
          <w:sz w:val="24"/>
          <w:szCs w:val="24"/>
        </w:rPr>
      </w:pPr>
    </w:p>
    <w:p w14:paraId="63EEA8CC" w14:textId="5AE37325" w:rsidR="00861828" w:rsidRPr="00452BD8" w:rsidRDefault="00980A19" w:rsidP="008617C4">
      <w:pPr>
        <w:pStyle w:val="Listeavsnitt"/>
        <w:numPr>
          <w:ilvl w:val="1"/>
          <w:numId w:val="11"/>
        </w:num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 xml:space="preserve">Utfordringer </w:t>
      </w:r>
    </w:p>
    <w:p w14:paraId="65AB3D21" w14:textId="388EBA7B" w:rsidR="00812EBF" w:rsidRPr="00452BD8" w:rsidRDefault="11FFAF7C" w:rsidP="6B90E777">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Vi møtte flere utfordringer under u</w:t>
      </w:r>
      <w:r w:rsidR="5A4991AF" w:rsidRPr="00452BD8">
        <w:rPr>
          <w:rFonts w:ascii="Aptos" w:eastAsia="Times New Roman" w:hAnsi="Aptos" w:cs="Times New Roman"/>
          <w:color w:val="000000" w:themeColor="text1"/>
          <w:sz w:val="24"/>
          <w:szCs w:val="24"/>
        </w:rPr>
        <w:t>tviklingen</w:t>
      </w:r>
      <w:r w:rsidRPr="00452BD8">
        <w:rPr>
          <w:rFonts w:ascii="Aptos" w:eastAsia="Times New Roman" w:hAnsi="Aptos" w:cs="Times New Roman"/>
          <w:color w:val="000000" w:themeColor="text1"/>
          <w:sz w:val="24"/>
          <w:szCs w:val="24"/>
        </w:rPr>
        <w:t xml:space="preserve"> av appen vår. En av de største var ka</w:t>
      </w:r>
      <w:r w:rsidR="6A136977" w:rsidRPr="00452BD8">
        <w:rPr>
          <w:rFonts w:ascii="Aptos" w:eastAsia="Times New Roman" w:hAnsi="Aptos" w:cs="Times New Roman"/>
          <w:color w:val="000000" w:themeColor="text1"/>
          <w:sz w:val="24"/>
          <w:szCs w:val="24"/>
        </w:rPr>
        <w:t>rtløsningen</w:t>
      </w:r>
      <w:r w:rsidRPr="00452BD8">
        <w:rPr>
          <w:rFonts w:ascii="Aptos" w:eastAsia="Times New Roman" w:hAnsi="Aptos" w:cs="Times New Roman"/>
          <w:color w:val="000000" w:themeColor="text1"/>
          <w:sz w:val="24"/>
          <w:szCs w:val="24"/>
        </w:rPr>
        <w:t>.</w:t>
      </w:r>
      <w:r w:rsidR="09A192FF" w:rsidRPr="00452BD8">
        <w:rPr>
          <w:rFonts w:ascii="Aptos" w:eastAsia="Times New Roman" w:hAnsi="Aptos" w:cs="Times New Roman"/>
          <w:color w:val="000000" w:themeColor="text1"/>
          <w:sz w:val="24"/>
          <w:szCs w:val="24"/>
        </w:rPr>
        <w:t xml:space="preserve"> </w:t>
      </w:r>
      <w:r w:rsidR="00347989" w:rsidRPr="00452BD8">
        <w:rPr>
          <w:rFonts w:ascii="Aptos" w:eastAsia="Times New Roman" w:hAnsi="Aptos" w:cs="Times New Roman"/>
          <w:color w:val="000000" w:themeColor="text1"/>
          <w:sz w:val="24"/>
          <w:szCs w:val="24"/>
        </w:rPr>
        <w:t xml:space="preserve">Vi valgte først </w:t>
      </w:r>
      <w:r w:rsidR="09A192FF" w:rsidRPr="00452BD8">
        <w:rPr>
          <w:rFonts w:ascii="Aptos" w:eastAsia="Times New Roman" w:hAnsi="Aptos" w:cs="Times New Roman"/>
          <w:color w:val="000000" w:themeColor="text1"/>
          <w:sz w:val="24"/>
          <w:szCs w:val="24"/>
        </w:rPr>
        <w:t xml:space="preserve">å </w:t>
      </w:r>
      <w:r w:rsidR="00347989" w:rsidRPr="00452BD8">
        <w:rPr>
          <w:rFonts w:ascii="Aptos" w:eastAsia="Times New Roman" w:hAnsi="Aptos" w:cs="Times New Roman"/>
          <w:color w:val="000000" w:themeColor="text1"/>
          <w:sz w:val="24"/>
          <w:szCs w:val="24"/>
        </w:rPr>
        <w:t>gå for</w:t>
      </w:r>
      <w:r w:rsidR="09A192FF" w:rsidRPr="00452BD8">
        <w:rPr>
          <w:rFonts w:ascii="Aptos" w:eastAsia="Times New Roman" w:hAnsi="Aptos" w:cs="Times New Roman"/>
          <w:color w:val="000000" w:themeColor="text1"/>
          <w:sz w:val="24"/>
          <w:szCs w:val="24"/>
        </w:rPr>
        <w:t xml:space="preserve"> </w:t>
      </w:r>
      <w:proofErr w:type="spellStart"/>
      <w:r w:rsidR="09A192FF" w:rsidRPr="00452BD8">
        <w:rPr>
          <w:rFonts w:ascii="Aptos" w:eastAsia="Times New Roman" w:hAnsi="Aptos" w:cs="Times New Roman"/>
          <w:color w:val="000000" w:themeColor="text1"/>
          <w:sz w:val="24"/>
          <w:szCs w:val="24"/>
        </w:rPr>
        <w:t>Mapbox</w:t>
      </w:r>
      <w:proofErr w:type="spellEnd"/>
      <w:r w:rsidR="09A192FF" w:rsidRPr="00452BD8">
        <w:rPr>
          <w:rFonts w:ascii="Aptos" w:eastAsia="Times New Roman" w:hAnsi="Aptos" w:cs="Times New Roman"/>
          <w:color w:val="000000" w:themeColor="text1"/>
          <w:sz w:val="24"/>
          <w:szCs w:val="24"/>
        </w:rPr>
        <w:t xml:space="preserve">, </w:t>
      </w:r>
      <w:r w:rsidR="00347989" w:rsidRPr="00452BD8">
        <w:rPr>
          <w:rFonts w:ascii="Aptos" w:eastAsia="Times New Roman" w:hAnsi="Aptos" w:cs="Times New Roman"/>
          <w:color w:val="000000" w:themeColor="text1"/>
          <w:sz w:val="24"/>
          <w:szCs w:val="24"/>
        </w:rPr>
        <w:t>en aktør alle på gruppen hadde hørt om tidligere</w:t>
      </w:r>
      <w:r w:rsidR="00780B7F" w:rsidRPr="00452BD8">
        <w:rPr>
          <w:rFonts w:ascii="Aptos" w:eastAsia="Times New Roman" w:hAnsi="Aptos" w:cs="Times New Roman"/>
          <w:color w:val="000000" w:themeColor="text1"/>
          <w:sz w:val="24"/>
          <w:szCs w:val="24"/>
        </w:rPr>
        <w:t xml:space="preserve"> og som hadde god dokumentasjon på deres løsninger</w:t>
      </w:r>
      <w:r w:rsidR="09A192FF" w:rsidRPr="00452BD8">
        <w:rPr>
          <w:rFonts w:ascii="Aptos" w:eastAsia="Times New Roman" w:hAnsi="Aptos" w:cs="Times New Roman"/>
          <w:color w:val="000000" w:themeColor="text1"/>
          <w:sz w:val="24"/>
          <w:szCs w:val="24"/>
        </w:rPr>
        <w:t>.</w:t>
      </w:r>
      <w:r w:rsidR="00780B7F" w:rsidRPr="00452BD8">
        <w:rPr>
          <w:rFonts w:ascii="Aptos" w:eastAsia="Times New Roman" w:hAnsi="Aptos" w:cs="Times New Roman"/>
          <w:color w:val="000000" w:themeColor="text1"/>
          <w:sz w:val="24"/>
          <w:szCs w:val="24"/>
        </w:rPr>
        <w:t xml:space="preserve"> Vi </w:t>
      </w:r>
      <w:r w:rsidR="00406AEE" w:rsidRPr="00452BD8">
        <w:rPr>
          <w:rFonts w:ascii="Aptos" w:eastAsia="Times New Roman" w:hAnsi="Aptos" w:cs="Times New Roman"/>
          <w:color w:val="000000" w:themeColor="text1"/>
          <w:sz w:val="24"/>
          <w:szCs w:val="24"/>
        </w:rPr>
        <w:t>satt</w:t>
      </w:r>
      <w:r w:rsidR="00780B7F" w:rsidRPr="00452BD8">
        <w:rPr>
          <w:rFonts w:ascii="Aptos" w:eastAsia="Times New Roman" w:hAnsi="Aptos" w:cs="Times New Roman"/>
          <w:color w:val="000000" w:themeColor="text1"/>
          <w:sz w:val="24"/>
          <w:szCs w:val="24"/>
        </w:rPr>
        <w:t xml:space="preserve"> </w:t>
      </w:r>
      <w:r w:rsidR="008C65B1" w:rsidRPr="00452BD8">
        <w:rPr>
          <w:rFonts w:ascii="Aptos" w:eastAsia="Times New Roman" w:hAnsi="Aptos" w:cs="Times New Roman"/>
          <w:color w:val="000000" w:themeColor="text1"/>
          <w:sz w:val="24"/>
          <w:szCs w:val="24"/>
        </w:rPr>
        <w:t xml:space="preserve">imidlertid på </w:t>
      </w:r>
      <w:r w:rsidR="00E27711" w:rsidRPr="00452BD8">
        <w:rPr>
          <w:rFonts w:ascii="Aptos" w:eastAsia="Times New Roman" w:hAnsi="Aptos" w:cs="Times New Roman"/>
          <w:color w:val="000000" w:themeColor="text1"/>
          <w:sz w:val="24"/>
          <w:szCs w:val="24"/>
        </w:rPr>
        <w:t xml:space="preserve">igjen med </w:t>
      </w:r>
      <w:r w:rsidR="008C65B1" w:rsidRPr="00452BD8">
        <w:rPr>
          <w:rFonts w:ascii="Aptos" w:eastAsia="Times New Roman" w:hAnsi="Aptos" w:cs="Times New Roman"/>
          <w:color w:val="000000" w:themeColor="text1"/>
          <w:sz w:val="24"/>
          <w:szCs w:val="24"/>
        </w:rPr>
        <w:t xml:space="preserve">en del </w:t>
      </w:r>
      <w:r w:rsidR="00406AEE" w:rsidRPr="00452BD8">
        <w:rPr>
          <w:rFonts w:ascii="Aptos" w:eastAsia="Times New Roman" w:hAnsi="Aptos" w:cs="Times New Roman"/>
          <w:color w:val="000000" w:themeColor="text1"/>
          <w:sz w:val="24"/>
          <w:szCs w:val="24"/>
        </w:rPr>
        <w:t xml:space="preserve">spørsmål knyttet </w:t>
      </w:r>
      <w:r w:rsidR="008C65B1" w:rsidRPr="00452BD8">
        <w:rPr>
          <w:rFonts w:ascii="Aptos" w:eastAsia="Times New Roman" w:hAnsi="Aptos" w:cs="Times New Roman"/>
          <w:color w:val="000000" w:themeColor="text1"/>
          <w:sz w:val="24"/>
          <w:szCs w:val="24"/>
        </w:rPr>
        <w:t>på søkefunksjonalitet</w:t>
      </w:r>
      <w:r w:rsidR="00E27711" w:rsidRPr="00452BD8">
        <w:rPr>
          <w:rFonts w:ascii="Aptos" w:eastAsia="Times New Roman" w:hAnsi="Aptos" w:cs="Times New Roman"/>
          <w:color w:val="000000" w:themeColor="text1"/>
          <w:sz w:val="24"/>
          <w:szCs w:val="24"/>
        </w:rPr>
        <w:t>-</w:t>
      </w:r>
      <w:r w:rsidR="008C65B1" w:rsidRPr="00452BD8">
        <w:rPr>
          <w:rFonts w:ascii="Aptos" w:eastAsia="Times New Roman" w:hAnsi="Aptos" w:cs="Times New Roman"/>
          <w:color w:val="000000" w:themeColor="text1"/>
          <w:sz w:val="24"/>
          <w:szCs w:val="24"/>
        </w:rPr>
        <w:t xml:space="preserve"> og </w:t>
      </w:r>
      <w:proofErr w:type="spellStart"/>
      <w:r w:rsidR="008C65B1" w:rsidRPr="00452BD8">
        <w:rPr>
          <w:rFonts w:ascii="Aptos" w:eastAsia="Times New Roman" w:hAnsi="Aptos" w:cs="Times New Roman"/>
          <w:color w:val="000000" w:themeColor="text1"/>
          <w:sz w:val="24"/>
          <w:szCs w:val="24"/>
        </w:rPr>
        <w:t>geokodin</w:t>
      </w:r>
      <w:r w:rsidR="00E27711" w:rsidRPr="00452BD8">
        <w:rPr>
          <w:rFonts w:ascii="Aptos" w:eastAsia="Times New Roman" w:hAnsi="Aptos" w:cs="Times New Roman"/>
          <w:color w:val="000000" w:themeColor="text1"/>
          <w:sz w:val="24"/>
          <w:szCs w:val="24"/>
        </w:rPr>
        <w:t>gløsningene</w:t>
      </w:r>
      <w:proofErr w:type="spellEnd"/>
      <w:r w:rsidR="00E27711" w:rsidRPr="00452BD8">
        <w:rPr>
          <w:rFonts w:ascii="Aptos" w:eastAsia="Times New Roman" w:hAnsi="Aptos" w:cs="Times New Roman"/>
          <w:color w:val="000000" w:themeColor="text1"/>
          <w:sz w:val="24"/>
          <w:szCs w:val="24"/>
        </w:rPr>
        <w:t xml:space="preserve"> deres</w:t>
      </w:r>
      <w:r w:rsidR="00406AEE" w:rsidRPr="00452BD8">
        <w:rPr>
          <w:rFonts w:ascii="Aptos" w:eastAsia="Times New Roman" w:hAnsi="Aptos" w:cs="Times New Roman"/>
          <w:color w:val="000000" w:themeColor="text1"/>
          <w:sz w:val="24"/>
          <w:szCs w:val="24"/>
        </w:rPr>
        <w:t>.</w:t>
      </w:r>
      <w:r w:rsidR="09A192FF" w:rsidRPr="00452BD8">
        <w:rPr>
          <w:rFonts w:ascii="Aptos" w:eastAsia="Times New Roman" w:hAnsi="Aptos" w:cs="Times New Roman"/>
          <w:color w:val="000000" w:themeColor="text1"/>
          <w:sz w:val="24"/>
          <w:szCs w:val="24"/>
        </w:rPr>
        <w:t xml:space="preserve"> Derfor valgte vi å bytte til Google </w:t>
      </w:r>
      <w:proofErr w:type="spellStart"/>
      <w:r w:rsidR="09A192FF" w:rsidRPr="00452BD8">
        <w:rPr>
          <w:rFonts w:ascii="Aptos" w:eastAsia="Times New Roman" w:hAnsi="Aptos" w:cs="Times New Roman"/>
          <w:color w:val="000000" w:themeColor="text1"/>
          <w:sz w:val="24"/>
          <w:szCs w:val="24"/>
        </w:rPr>
        <w:t>Maps</w:t>
      </w:r>
      <w:proofErr w:type="spellEnd"/>
      <w:r w:rsidR="09A192FF" w:rsidRPr="00452BD8">
        <w:rPr>
          <w:rFonts w:ascii="Aptos" w:eastAsia="Times New Roman" w:hAnsi="Aptos" w:cs="Times New Roman"/>
          <w:color w:val="000000" w:themeColor="text1"/>
          <w:sz w:val="24"/>
          <w:szCs w:val="24"/>
        </w:rPr>
        <w:t xml:space="preserve"> API, som viste seg å være mer pålitelig og e</w:t>
      </w:r>
      <w:r w:rsidR="207A9A5D" w:rsidRPr="00452BD8">
        <w:rPr>
          <w:rFonts w:ascii="Aptos" w:eastAsia="Times New Roman" w:hAnsi="Aptos" w:cs="Times New Roman"/>
          <w:color w:val="000000" w:themeColor="text1"/>
          <w:sz w:val="24"/>
          <w:szCs w:val="24"/>
        </w:rPr>
        <w:t>nklere</w:t>
      </w:r>
      <w:r w:rsidR="00D7431F" w:rsidRPr="00452BD8">
        <w:rPr>
          <w:rFonts w:ascii="Aptos" w:eastAsia="Times New Roman" w:hAnsi="Aptos" w:cs="Times New Roman"/>
          <w:color w:val="000000" w:themeColor="text1"/>
          <w:sz w:val="24"/>
          <w:szCs w:val="24"/>
        </w:rPr>
        <w:t xml:space="preserve"> å bruke.</w:t>
      </w:r>
    </w:p>
    <w:p w14:paraId="6A20B2B8" w14:textId="5497BBEB" w:rsidR="00812EBF" w:rsidRPr="00452BD8" w:rsidRDefault="2769E65D" w:rsidP="6B90E777">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 xml:space="preserve">En annen utfordring var å få brukerens lokasjon til å fungere </w:t>
      </w:r>
      <w:r w:rsidR="00D7431F" w:rsidRPr="00452BD8">
        <w:rPr>
          <w:rFonts w:ascii="Aptos" w:eastAsia="Times New Roman" w:hAnsi="Aptos" w:cs="Times New Roman"/>
          <w:color w:val="000000" w:themeColor="text1"/>
          <w:sz w:val="24"/>
          <w:szCs w:val="24"/>
        </w:rPr>
        <w:t>optimalt</w:t>
      </w:r>
      <w:r w:rsidRPr="00452BD8">
        <w:rPr>
          <w:rFonts w:ascii="Aptos" w:eastAsia="Times New Roman" w:hAnsi="Aptos" w:cs="Times New Roman"/>
          <w:color w:val="000000" w:themeColor="text1"/>
          <w:sz w:val="24"/>
          <w:szCs w:val="24"/>
        </w:rPr>
        <w:t xml:space="preserve">. </w:t>
      </w:r>
      <w:r w:rsidR="00E27711" w:rsidRPr="00452BD8">
        <w:rPr>
          <w:rFonts w:ascii="Aptos" w:eastAsia="Times New Roman" w:hAnsi="Aptos" w:cs="Times New Roman"/>
          <w:color w:val="000000" w:themeColor="text1"/>
          <w:sz w:val="24"/>
          <w:szCs w:val="24"/>
        </w:rPr>
        <w:t>SailSafe</w:t>
      </w:r>
      <w:r w:rsidRPr="00452BD8">
        <w:rPr>
          <w:rFonts w:ascii="Aptos" w:eastAsia="Times New Roman" w:hAnsi="Aptos" w:cs="Times New Roman"/>
          <w:color w:val="000000" w:themeColor="text1"/>
          <w:sz w:val="24"/>
          <w:szCs w:val="24"/>
        </w:rPr>
        <w:t xml:space="preserve"> viste stadig “Ukjent lokasjon” for alle steder. Vi oppdaget at det skyldes at brukerlokasjonen ov</w:t>
      </w:r>
      <w:r w:rsidR="16C8FF01" w:rsidRPr="00452BD8">
        <w:rPr>
          <w:rFonts w:ascii="Aptos" w:eastAsia="Times New Roman" w:hAnsi="Aptos" w:cs="Times New Roman"/>
          <w:color w:val="000000" w:themeColor="text1"/>
          <w:sz w:val="24"/>
          <w:szCs w:val="24"/>
        </w:rPr>
        <w:t>erskrev</w:t>
      </w:r>
      <w:r w:rsidRPr="00452BD8">
        <w:rPr>
          <w:rFonts w:ascii="Aptos" w:eastAsia="Times New Roman" w:hAnsi="Aptos" w:cs="Times New Roman"/>
          <w:color w:val="000000" w:themeColor="text1"/>
          <w:sz w:val="24"/>
          <w:szCs w:val="24"/>
        </w:rPr>
        <w:t xml:space="preserve"> visse data i geokodingen. Dette gjorde at MET-</w:t>
      </w:r>
      <w:r w:rsidR="1726F1FE" w:rsidRPr="00452BD8">
        <w:rPr>
          <w:rFonts w:ascii="Aptos" w:eastAsia="Times New Roman" w:hAnsi="Aptos" w:cs="Times New Roman"/>
          <w:color w:val="000000" w:themeColor="text1"/>
          <w:sz w:val="24"/>
          <w:szCs w:val="24"/>
        </w:rPr>
        <w:t xml:space="preserve">API-et ikke klare å hente </w:t>
      </w:r>
      <w:r w:rsidR="1726F1FE" w:rsidRPr="00452BD8">
        <w:rPr>
          <w:rFonts w:ascii="Aptos" w:eastAsia="Times New Roman" w:hAnsi="Aptos" w:cs="Times New Roman"/>
          <w:color w:val="000000" w:themeColor="text1"/>
          <w:sz w:val="24"/>
          <w:szCs w:val="24"/>
        </w:rPr>
        <w:lastRenderedPageBreak/>
        <w:t xml:space="preserve">stedsnavnene. Etter flere forsøk </w:t>
      </w:r>
      <w:r w:rsidR="7AD93B00" w:rsidRPr="00452BD8">
        <w:rPr>
          <w:rFonts w:ascii="Aptos" w:eastAsia="Times New Roman" w:hAnsi="Aptos" w:cs="Times New Roman"/>
          <w:color w:val="000000" w:themeColor="text1"/>
          <w:sz w:val="24"/>
          <w:szCs w:val="24"/>
        </w:rPr>
        <w:t xml:space="preserve">på </w:t>
      </w:r>
      <w:r w:rsidR="1726F1FE" w:rsidRPr="00452BD8">
        <w:rPr>
          <w:rFonts w:ascii="Aptos" w:eastAsia="Times New Roman" w:hAnsi="Aptos" w:cs="Times New Roman"/>
          <w:color w:val="000000" w:themeColor="text1"/>
          <w:sz w:val="24"/>
          <w:szCs w:val="24"/>
        </w:rPr>
        <w:t xml:space="preserve">å fikse dette, så valgte vi å </w:t>
      </w:r>
      <w:r w:rsidR="00082F85" w:rsidRPr="00452BD8">
        <w:rPr>
          <w:rFonts w:ascii="Aptos" w:eastAsia="Times New Roman" w:hAnsi="Aptos" w:cs="Times New Roman"/>
          <w:color w:val="000000" w:themeColor="text1"/>
          <w:sz w:val="24"/>
          <w:szCs w:val="24"/>
        </w:rPr>
        <w:t>se bort fra</w:t>
      </w:r>
      <w:r w:rsidR="1726F1FE" w:rsidRPr="00452BD8">
        <w:rPr>
          <w:rFonts w:ascii="Aptos" w:eastAsia="Times New Roman" w:hAnsi="Aptos" w:cs="Times New Roman"/>
          <w:color w:val="000000" w:themeColor="text1"/>
          <w:sz w:val="24"/>
          <w:szCs w:val="24"/>
        </w:rPr>
        <w:t xml:space="preserve"> brukerlokasjon</w:t>
      </w:r>
      <w:r w:rsidR="00451AA3" w:rsidRPr="00452BD8">
        <w:rPr>
          <w:rFonts w:ascii="Aptos" w:eastAsia="Times New Roman" w:hAnsi="Aptos" w:cs="Times New Roman"/>
          <w:color w:val="000000" w:themeColor="text1"/>
          <w:sz w:val="24"/>
          <w:szCs w:val="24"/>
        </w:rPr>
        <w:t xml:space="preserve"> for å prioritere </w:t>
      </w:r>
      <w:r w:rsidR="00E27711" w:rsidRPr="00452BD8">
        <w:rPr>
          <w:rFonts w:ascii="Aptos" w:eastAsia="Times New Roman" w:hAnsi="Aptos" w:cs="Times New Roman"/>
          <w:color w:val="000000" w:themeColor="text1"/>
          <w:sz w:val="24"/>
          <w:szCs w:val="24"/>
        </w:rPr>
        <w:t>øvrige funksjonelle kravene</w:t>
      </w:r>
      <w:r w:rsidR="00451AA3" w:rsidRPr="00452BD8">
        <w:rPr>
          <w:rFonts w:ascii="Aptos" w:eastAsia="Times New Roman" w:hAnsi="Aptos" w:cs="Times New Roman"/>
          <w:color w:val="000000" w:themeColor="text1"/>
          <w:sz w:val="24"/>
          <w:szCs w:val="24"/>
        </w:rPr>
        <w:t xml:space="preserve"> i applikasjonen. Vi fikk imidlertid løst problemet helt på tampen, slik at både brukerlokasjon og stedsnavn </w:t>
      </w:r>
      <w:r w:rsidR="00E27711" w:rsidRPr="00452BD8">
        <w:rPr>
          <w:rFonts w:ascii="Aptos" w:eastAsia="Times New Roman" w:hAnsi="Aptos" w:cs="Times New Roman"/>
          <w:color w:val="000000" w:themeColor="text1"/>
          <w:sz w:val="24"/>
          <w:szCs w:val="24"/>
        </w:rPr>
        <w:t xml:space="preserve">nå </w:t>
      </w:r>
      <w:r w:rsidR="00451AA3" w:rsidRPr="00452BD8">
        <w:rPr>
          <w:rFonts w:ascii="Aptos" w:eastAsia="Times New Roman" w:hAnsi="Aptos" w:cs="Times New Roman"/>
          <w:color w:val="000000" w:themeColor="text1"/>
          <w:sz w:val="24"/>
          <w:szCs w:val="24"/>
        </w:rPr>
        <w:t xml:space="preserve">er implementert. </w:t>
      </w:r>
    </w:p>
    <w:p w14:paraId="60DF7A24" w14:textId="3BBD86A3" w:rsidR="00D15898" w:rsidRPr="00452BD8" w:rsidRDefault="7681FA78" w:rsidP="001C1AFB">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Under ut</w:t>
      </w:r>
      <w:r w:rsidR="0F05B6AB" w:rsidRPr="00452BD8">
        <w:rPr>
          <w:rFonts w:ascii="Aptos" w:eastAsia="Times New Roman" w:hAnsi="Aptos" w:cs="Times New Roman"/>
          <w:color w:val="000000" w:themeColor="text1"/>
          <w:sz w:val="24"/>
          <w:szCs w:val="24"/>
        </w:rPr>
        <w:t>viklingen</w:t>
      </w:r>
      <w:r w:rsidRPr="00452BD8">
        <w:rPr>
          <w:rFonts w:ascii="Aptos" w:eastAsia="Times New Roman" w:hAnsi="Aptos" w:cs="Times New Roman"/>
          <w:color w:val="000000" w:themeColor="text1"/>
          <w:sz w:val="24"/>
          <w:szCs w:val="24"/>
        </w:rPr>
        <w:t xml:space="preserve"> støtte vi </w:t>
      </w:r>
      <w:r w:rsidR="00404A30" w:rsidRPr="00452BD8">
        <w:rPr>
          <w:rFonts w:ascii="Aptos" w:eastAsia="Times New Roman" w:hAnsi="Aptos" w:cs="Times New Roman"/>
          <w:color w:val="000000" w:themeColor="text1"/>
          <w:sz w:val="24"/>
          <w:szCs w:val="24"/>
        </w:rPr>
        <w:t>i tillegg</w:t>
      </w:r>
      <w:r w:rsidRPr="00452BD8">
        <w:rPr>
          <w:rFonts w:ascii="Aptos" w:eastAsia="Times New Roman" w:hAnsi="Aptos" w:cs="Times New Roman"/>
          <w:color w:val="000000" w:themeColor="text1"/>
          <w:sz w:val="24"/>
          <w:szCs w:val="24"/>
        </w:rPr>
        <w:t xml:space="preserve"> på </w:t>
      </w:r>
      <w:r w:rsidR="00404A30" w:rsidRPr="00452BD8">
        <w:rPr>
          <w:rFonts w:ascii="Aptos" w:eastAsia="Times New Roman" w:hAnsi="Aptos" w:cs="Times New Roman"/>
          <w:color w:val="000000" w:themeColor="text1"/>
          <w:sz w:val="24"/>
          <w:szCs w:val="24"/>
        </w:rPr>
        <w:t>en rekke</w:t>
      </w:r>
      <w:r w:rsidRPr="00452BD8">
        <w:rPr>
          <w:rFonts w:ascii="Aptos" w:eastAsia="Times New Roman" w:hAnsi="Aptos" w:cs="Times New Roman"/>
          <w:color w:val="000000" w:themeColor="text1"/>
          <w:sz w:val="24"/>
          <w:szCs w:val="24"/>
        </w:rPr>
        <w:t xml:space="preserve"> mindre problemer, som å få </w:t>
      </w:r>
      <w:proofErr w:type="spellStart"/>
      <w:r w:rsidRPr="00452BD8">
        <w:rPr>
          <w:rFonts w:ascii="Aptos" w:eastAsia="Times New Roman" w:hAnsi="Aptos" w:cs="Times New Roman"/>
          <w:color w:val="000000" w:themeColor="text1"/>
          <w:sz w:val="24"/>
          <w:szCs w:val="24"/>
        </w:rPr>
        <w:t>aut</w:t>
      </w:r>
      <w:r w:rsidR="4559619B" w:rsidRPr="00452BD8">
        <w:rPr>
          <w:rFonts w:ascii="Aptos" w:eastAsia="Times New Roman" w:hAnsi="Aptos" w:cs="Times New Roman"/>
          <w:color w:val="000000" w:themeColor="text1"/>
          <w:sz w:val="24"/>
          <w:szCs w:val="24"/>
        </w:rPr>
        <w:t>o</w:t>
      </w:r>
      <w:r w:rsidRPr="00452BD8">
        <w:rPr>
          <w:rFonts w:ascii="Aptos" w:eastAsia="Times New Roman" w:hAnsi="Aptos" w:cs="Times New Roman"/>
          <w:color w:val="000000" w:themeColor="text1"/>
          <w:sz w:val="24"/>
          <w:szCs w:val="24"/>
        </w:rPr>
        <w:t>complete</w:t>
      </w:r>
      <w:proofErr w:type="spellEnd"/>
      <w:r w:rsidR="6D26A058" w:rsidRPr="00452BD8">
        <w:rPr>
          <w:rFonts w:ascii="Aptos" w:eastAsia="Times New Roman" w:hAnsi="Aptos" w:cs="Times New Roman"/>
          <w:color w:val="000000" w:themeColor="text1"/>
          <w:sz w:val="24"/>
          <w:szCs w:val="24"/>
        </w:rPr>
        <w:t>-</w:t>
      </w:r>
      <w:r w:rsidRPr="00452BD8">
        <w:rPr>
          <w:rFonts w:ascii="Aptos" w:eastAsia="Times New Roman" w:hAnsi="Aptos" w:cs="Times New Roman"/>
          <w:color w:val="000000" w:themeColor="text1"/>
          <w:sz w:val="24"/>
          <w:szCs w:val="24"/>
        </w:rPr>
        <w:t>funksjonen til å fungere, vise data korrekt og få na</w:t>
      </w:r>
      <w:r w:rsidR="0856ECD9" w:rsidRPr="00452BD8">
        <w:rPr>
          <w:rFonts w:ascii="Aptos" w:eastAsia="Times New Roman" w:hAnsi="Aptos" w:cs="Times New Roman"/>
          <w:color w:val="000000" w:themeColor="text1"/>
          <w:sz w:val="24"/>
          <w:szCs w:val="24"/>
        </w:rPr>
        <w:t>vigasjon</w:t>
      </w:r>
      <w:r w:rsidRPr="00452BD8">
        <w:rPr>
          <w:rFonts w:ascii="Aptos" w:eastAsia="Times New Roman" w:hAnsi="Aptos" w:cs="Times New Roman"/>
          <w:color w:val="000000" w:themeColor="text1"/>
          <w:sz w:val="24"/>
          <w:szCs w:val="24"/>
        </w:rPr>
        <w:t xml:space="preserve"> mellom s</w:t>
      </w:r>
      <w:r w:rsidR="4E49F528" w:rsidRPr="00452BD8">
        <w:rPr>
          <w:rFonts w:ascii="Aptos" w:eastAsia="Times New Roman" w:hAnsi="Aptos" w:cs="Times New Roman"/>
          <w:color w:val="000000" w:themeColor="text1"/>
          <w:sz w:val="24"/>
          <w:szCs w:val="24"/>
        </w:rPr>
        <w:t>kjermene</w:t>
      </w:r>
      <w:r w:rsidRPr="00452BD8">
        <w:rPr>
          <w:rFonts w:ascii="Aptos" w:eastAsia="Times New Roman" w:hAnsi="Aptos" w:cs="Times New Roman"/>
          <w:color w:val="000000" w:themeColor="text1"/>
          <w:sz w:val="24"/>
          <w:szCs w:val="24"/>
        </w:rPr>
        <w:t xml:space="preserve"> til å ikke </w:t>
      </w:r>
      <w:r w:rsidR="00A73BD7" w:rsidRPr="00452BD8">
        <w:rPr>
          <w:rFonts w:ascii="Aptos" w:eastAsia="Times New Roman" w:hAnsi="Aptos" w:cs="Times New Roman"/>
          <w:color w:val="000000" w:themeColor="text1"/>
          <w:sz w:val="24"/>
          <w:szCs w:val="24"/>
        </w:rPr>
        <w:t>gjøre unødvendige API-kall.</w:t>
      </w:r>
      <w:r w:rsidRPr="00452BD8">
        <w:rPr>
          <w:rFonts w:ascii="Aptos" w:eastAsia="Times New Roman" w:hAnsi="Aptos" w:cs="Times New Roman"/>
          <w:color w:val="000000" w:themeColor="text1"/>
          <w:sz w:val="24"/>
          <w:szCs w:val="24"/>
        </w:rPr>
        <w:t xml:space="preserve"> Disse ut</w:t>
      </w:r>
      <w:r w:rsidR="004CD699" w:rsidRPr="00452BD8">
        <w:rPr>
          <w:rFonts w:ascii="Aptos" w:eastAsia="Times New Roman" w:hAnsi="Aptos" w:cs="Times New Roman"/>
          <w:color w:val="000000" w:themeColor="text1"/>
          <w:sz w:val="24"/>
          <w:szCs w:val="24"/>
        </w:rPr>
        <w:t>fordringene krevde en del justeringer og nøyaktig arbeid. Til tross for disse ut</w:t>
      </w:r>
      <w:r w:rsidR="267CB66B" w:rsidRPr="00452BD8">
        <w:rPr>
          <w:rFonts w:ascii="Aptos" w:eastAsia="Times New Roman" w:hAnsi="Aptos" w:cs="Times New Roman"/>
          <w:color w:val="000000" w:themeColor="text1"/>
          <w:sz w:val="24"/>
          <w:szCs w:val="24"/>
        </w:rPr>
        <w:t>fordringene</w:t>
      </w:r>
      <w:r w:rsidR="7244257F" w:rsidRPr="00452BD8">
        <w:rPr>
          <w:rFonts w:ascii="Aptos" w:eastAsia="Times New Roman" w:hAnsi="Aptos" w:cs="Times New Roman"/>
          <w:color w:val="000000" w:themeColor="text1"/>
          <w:sz w:val="24"/>
          <w:szCs w:val="24"/>
        </w:rPr>
        <w:t xml:space="preserve"> klarte vi å utvikle en applikasjon</w:t>
      </w:r>
      <w:r w:rsidR="00C736E2" w:rsidRPr="00452BD8">
        <w:rPr>
          <w:rFonts w:ascii="Aptos" w:eastAsia="Times New Roman" w:hAnsi="Aptos" w:cs="Times New Roman"/>
          <w:color w:val="000000" w:themeColor="text1"/>
          <w:sz w:val="24"/>
          <w:szCs w:val="24"/>
        </w:rPr>
        <w:t xml:space="preserve"> </w:t>
      </w:r>
      <w:r w:rsidR="004C227F" w:rsidRPr="00452BD8">
        <w:rPr>
          <w:rFonts w:ascii="Aptos" w:eastAsia="Times New Roman" w:hAnsi="Aptos" w:cs="Times New Roman"/>
          <w:color w:val="000000" w:themeColor="text1"/>
          <w:sz w:val="24"/>
          <w:szCs w:val="24"/>
        </w:rPr>
        <w:t>oppfyller så å si alle</w:t>
      </w:r>
      <w:r w:rsidR="00C736E2" w:rsidRPr="00452BD8">
        <w:rPr>
          <w:rFonts w:ascii="Aptos" w:eastAsia="Times New Roman" w:hAnsi="Aptos" w:cs="Times New Roman"/>
          <w:color w:val="000000" w:themeColor="text1"/>
          <w:sz w:val="24"/>
          <w:szCs w:val="24"/>
        </w:rPr>
        <w:t xml:space="preserve"> de funksjonelle kravene </w:t>
      </w:r>
      <w:r w:rsidR="004C227F" w:rsidRPr="00452BD8">
        <w:rPr>
          <w:rFonts w:ascii="Aptos" w:eastAsia="Times New Roman" w:hAnsi="Aptos" w:cs="Times New Roman"/>
          <w:color w:val="000000" w:themeColor="text1"/>
          <w:sz w:val="24"/>
          <w:szCs w:val="24"/>
        </w:rPr>
        <w:t>vi spesifiserte</w:t>
      </w:r>
      <w:r w:rsidR="00E27711" w:rsidRPr="00452BD8">
        <w:rPr>
          <w:rFonts w:ascii="Aptos" w:eastAsia="Times New Roman" w:hAnsi="Aptos" w:cs="Times New Roman"/>
          <w:color w:val="000000" w:themeColor="text1"/>
          <w:sz w:val="24"/>
          <w:szCs w:val="24"/>
        </w:rPr>
        <w:t xml:space="preserve"> i forkant av utviklingen</w:t>
      </w:r>
      <w:r w:rsidR="004C227F" w:rsidRPr="00452BD8">
        <w:rPr>
          <w:rFonts w:ascii="Aptos" w:eastAsia="Times New Roman" w:hAnsi="Aptos" w:cs="Times New Roman"/>
          <w:color w:val="000000" w:themeColor="text1"/>
          <w:sz w:val="24"/>
          <w:szCs w:val="24"/>
        </w:rPr>
        <w:t xml:space="preserve">. </w:t>
      </w:r>
    </w:p>
    <w:p w14:paraId="5A09A870" w14:textId="77777777" w:rsidR="002E3E3D" w:rsidRPr="00452BD8" w:rsidRDefault="002E3E3D" w:rsidP="001C1AFB">
      <w:pPr>
        <w:spacing w:line="360" w:lineRule="auto"/>
        <w:ind w:right="-20"/>
        <w:rPr>
          <w:rFonts w:ascii="Aptos" w:eastAsia="Times New Roman" w:hAnsi="Aptos" w:cs="Times New Roman"/>
          <w:color w:val="000000" w:themeColor="text1"/>
          <w:sz w:val="24"/>
          <w:szCs w:val="24"/>
        </w:rPr>
      </w:pPr>
    </w:p>
    <w:p w14:paraId="67EC1FD0" w14:textId="60144C84" w:rsidR="007A2496" w:rsidRPr="00616391" w:rsidRDefault="007A2496" w:rsidP="00E1028F">
      <w:pPr>
        <w:pStyle w:val="Listeavsnitt"/>
        <w:numPr>
          <w:ilvl w:val="0"/>
          <w:numId w:val="11"/>
        </w:numPr>
        <w:spacing w:line="360" w:lineRule="auto"/>
        <w:ind w:right="-20"/>
        <w:rPr>
          <w:rFonts w:ascii="Aptos" w:eastAsia="Times New Roman" w:hAnsi="Aptos" w:cs="Times New Roman"/>
          <w:b/>
          <w:color w:val="000000" w:themeColor="text1"/>
          <w:sz w:val="36"/>
          <w:szCs w:val="36"/>
        </w:rPr>
      </w:pPr>
      <w:r w:rsidRPr="00616391">
        <w:rPr>
          <w:rFonts w:ascii="Aptos" w:eastAsia="Times New Roman" w:hAnsi="Aptos" w:cs="Times New Roman"/>
          <w:b/>
          <w:color w:val="000000" w:themeColor="text1"/>
          <w:sz w:val="36"/>
          <w:szCs w:val="36"/>
        </w:rPr>
        <w:t>Avslutning</w:t>
      </w:r>
    </w:p>
    <w:p w14:paraId="15517E7B" w14:textId="4D881FFC" w:rsidR="00C23744" w:rsidRPr="00452BD8" w:rsidRDefault="00C23744"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6.1 Læringsutbytte</w:t>
      </w:r>
    </w:p>
    <w:p w14:paraId="3A566B09" w14:textId="626F1BC5" w:rsidR="004B2320" w:rsidRPr="00452BD8" w:rsidRDefault="004B2320"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Przemek</w:t>
      </w:r>
      <w:r w:rsidR="009E3439" w:rsidRPr="00452BD8">
        <w:rPr>
          <w:rFonts w:ascii="Aptos" w:eastAsia="Times New Roman" w:hAnsi="Aptos" w:cs="Times New Roman"/>
          <w:b/>
          <w:color w:val="000000" w:themeColor="text1"/>
          <w:sz w:val="24"/>
          <w:szCs w:val="24"/>
        </w:rPr>
        <w:t xml:space="preserve">: </w:t>
      </w:r>
      <w:r w:rsidR="00002BB0" w:rsidRPr="00452BD8">
        <w:rPr>
          <w:rFonts w:ascii="Aptos" w:eastAsia="Times New Roman" w:hAnsi="Aptos" w:cs="Times New Roman"/>
          <w:color w:val="000000" w:themeColor="text1"/>
          <w:sz w:val="24"/>
          <w:szCs w:val="24"/>
        </w:rPr>
        <w:t xml:space="preserve">Det </w:t>
      </w:r>
      <w:r w:rsidR="00C80AA8" w:rsidRPr="00452BD8">
        <w:rPr>
          <w:rFonts w:ascii="Aptos" w:eastAsia="Times New Roman" w:hAnsi="Aptos" w:cs="Times New Roman"/>
          <w:color w:val="000000" w:themeColor="text1"/>
          <w:sz w:val="24"/>
          <w:szCs w:val="24"/>
        </w:rPr>
        <w:t>viktigste</w:t>
      </w:r>
      <w:r w:rsidR="00002BB0" w:rsidRPr="00452BD8">
        <w:rPr>
          <w:rFonts w:ascii="Aptos" w:eastAsia="Times New Roman" w:hAnsi="Aptos" w:cs="Times New Roman"/>
          <w:color w:val="000000" w:themeColor="text1"/>
          <w:sz w:val="24"/>
          <w:szCs w:val="24"/>
        </w:rPr>
        <w:t xml:space="preserve"> je</w:t>
      </w:r>
      <w:r w:rsidR="00C80AA8" w:rsidRPr="00452BD8">
        <w:rPr>
          <w:rFonts w:ascii="Aptos" w:eastAsia="Times New Roman" w:hAnsi="Aptos" w:cs="Times New Roman"/>
          <w:color w:val="000000" w:themeColor="text1"/>
          <w:sz w:val="24"/>
          <w:szCs w:val="24"/>
        </w:rPr>
        <w:t xml:space="preserve">g tar med meg fra prosjektarbeidet er </w:t>
      </w:r>
      <w:r w:rsidR="00520DC7" w:rsidRPr="00452BD8">
        <w:rPr>
          <w:rFonts w:ascii="Aptos" w:eastAsia="Times New Roman" w:hAnsi="Aptos" w:cs="Times New Roman"/>
          <w:color w:val="000000" w:themeColor="text1"/>
          <w:sz w:val="24"/>
          <w:szCs w:val="24"/>
        </w:rPr>
        <w:t>at</w:t>
      </w:r>
      <w:r w:rsidR="00CD4C95" w:rsidRPr="00452BD8">
        <w:rPr>
          <w:rFonts w:ascii="Aptos" w:eastAsia="Times New Roman" w:hAnsi="Aptos" w:cs="Times New Roman"/>
          <w:color w:val="000000" w:themeColor="text1"/>
          <w:sz w:val="24"/>
          <w:szCs w:val="24"/>
        </w:rPr>
        <w:t xml:space="preserve"> jo mer feil </w:t>
      </w:r>
      <w:r w:rsidR="00150BD4" w:rsidRPr="00452BD8">
        <w:rPr>
          <w:rFonts w:ascii="Aptos" w:eastAsia="Times New Roman" w:hAnsi="Aptos" w:cs="Times New Roman"/>
          <w:color w:val="000000" w:themeColor="text1"/>
          <w:sz w:val="24"/>
          <w:szCs w:val="24"/>
        </w:rPr>
        <w:t xml:space="preserve">det </w:t>
      </w:r>
      <w:r w:rsidR="00CD4C95" w:rsidRPr="00452BD8">
        <w:rPr>
          <w:rFonts w:ascii="Aptos" w:eastAsia="Times New Roman" w:hAnsi="Aptos" w:cs="Times New Roman"/>
          <w:color w:val="000000" w:themeColor="text1"/>
          <w:sz w:val="24"/>
          <w:szCs w:val="24"/>
        </w:rPr>
        <w:t xml:space="preserve">oppstår jo mer lærer </w:t>
      </w:r>
      <w:r w:rsidR="00164926" w:rsidRPr="00452BD8">
        <w:rPr>
          <w:rFonts w:ascii="Aptos" w:eastAsia="Times New Roman" w:hAnsi="Aptos" w:cs="Times New Roman"/>
          <w:color w:val="000000" w:themeColor="text1"/>
          <w:sz w:val="24"/>
          <w:szCs w:val="24"/>
        </w:rPr>
        <w:t>man, og</w:t>
      </w:r>
      <w:r w:rsidR="00F00895" w:rsidRPr="00452BD8">
        <w:rPr>
          <w:rFonts w:ascii="Aptos" w:eastAsia="Times New Roman" w:hAnsi="Aptos" w:cs="Times New Roman"/>
          <w:color w:val="000000" w:themeColor="text1"/>
          <w:sz w:val="24"/>
          <w:szCs w:val="24"/>
        </w:rPr>
        <w:t xml:space="preserve"> </w:t>
      </w:r>
      <w:r w:rsidR="00E33C18" w:rsidRPr="00452BD8">
        <w:rPr>
          <w:rFonts w:ascii="Aptos" w:eastAsia="Times New Roman" w:hAnsi="Aptos" w:cs="Times New Roman"/>
          <w:color w:val="000000" w:themeColor="text1"/>
          <w:sz w:val="24"/>
          <w:szCs w:val="24"/>
        </w:rPr>
        <w:t xml:space="preserve">får </w:t>
      </w:r>
      <w:r w:rsidR="00F00895" w:rsidRPr="00452BD8">
        <w:rPr>
          <w:rFonts w:ascii="Aptos" w:eastAsia="Times New Roman" w:hAnsi="Aptos" w:cs="Times New Roman"/>
          <w:color w:val="000000" w:themeColor="text1"/>
          <w:sz w:val="24"/>
          <w:szCs w:val="24"/>
        </w:rPr>
        <w:t>dypere forståelse av ting</w:t>
      </w:r>
      <w:r w:rsidR="00BC2518" w:rsidRPr="00452BD8">
        <w:rPr>
          <w:rFonts w:ascii="Aptos" w:eastAsia="Times New Roman" w:hAnsi="Aptos" w:cs="Times New Roman"/>
          <w:color w:val="000000" w:themeColor="text1"/>
          <w:sz w:val="24"/>
          <w:szCs w:val="24"/>
        </w:rPr>
        <w:t>. Ikke minst, teamarbeid er veldig morsomt</w:t>
      </w:r>
      <w:r w:rsidR="00B35A75" w:rsidRPr="00452BD8">
        <w:rPr>
          <w:rFonts w:ascii="Aptos" w:eastAsia="Times New Roman" w:hAnsi="Aptos" w:cs="Times New Roman"/>
          <w:color w:val="000000" w:themeColor="text1"/>
          <w:sz w:val="24"/>
          <w:szCs w:val="24"/>
        </w:rPr>
        <w:t xml:space="preserve"> og lærerikt samtidig</w:t>
      </w:r>
      <w:r w:rsidR="00BC2518" w:rsidRPr="00452BD8">
        <w:rPr>
          <w:rFonts w:ascii="Aptos" w:eastAsia="Times New Roman" w:hAnsi="Aptos" w:cs="Times New Roman"/>
          <w:color w:val="000000" w:themeColor="text1"/>
          <w:sz w:val="24"/>
          <w:szCs w:val="24"/>
        </w:rPr>
        <w:t>!</w:t>
      </w:r>
    </w:p>
    <w:p w14:paraId="4574CE8E" w14:textId="350E8122" w:rsidR="009E3439" w:rsidRPr="00452BD8" w:rsidRDefault="009E3439"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Warsame:</w:t>
      </w:r>
      <w:r w:rsidR="00885092" w:rsidRPr="00452BD8">
        <w:rPr>
          <w:rFonts w:ascii="Aptos" w:eastAsia="Times New Roman" w:hAnsi="Aptos" w:cs="Times New Roman"/>
          <w:b/>
          <w:color w:val="000000" w:themeColor="text1"/>
          <w:sz w:val="24"/>
          <w:szCs w:val="24"/>
        </w:rPr>
        <w:t xml:space="preserve"> </w:t>
      </w:r>
      <w:r w:rsidR="00376A93" w:rsidRPr="00452BD8">
        <w:rPr>
          <w:rFonts w:ascii="Aptos" w:eastAsia="Times New Roman" w:hAnsi="Aptos" w:cs="Times New Roman"/>
          <w:color w:val="000000" w:themeColor="text1"/>
          <w:sz w:val="24"/>
          <w:szCs w:val="24"/>
        </w:rPr>
        <w:t>Det viktigste jeg tar med meg e</w:t>
      </w:r>
      <w:r w:rsidR="00870145" w:rsidRPr="00452BD8">
        <w:rPr>
          <w:rFonts w:ascii="Aptos" w:eastAsia="Times New Roman" w:hAnsi="Aptos" w:cs="Times New Roman"/>
          <w:color w:val="000000" w:themeColor="text1"/>
          <w:sz w:val="24"/>
          <w:szCs w:val="24"/>
        </w:rPr>
        <w:t xml:space="preserve">r hvor viktig helheten av et produkt er. Det handler nødvendigvis ikke om hvor dyktig man er til å programmere hvis man ikke klarer </w:t>
      </w:r>
      <w:r w:rsidR="009774B5" w:rsidRPr="00452BD8">
        <w:rPr>
          <w:rFonts w:ascii="Aptos" w:eastAsia="Times New Roman" w:hAnsi="Aptos" w:cs="Times New Roman"/>
          <w:color w:val="000000" w:themeColor="text1"/>
          <w:sz w:val="24"/>
          <w:szCs w:val="24"/>
        </w:rPr>
        <w:t xml:space="preserve">å </w:t>
      </w:r>
      <w:r w:rsidR="00870145" w:rsidRPr="00452BD8">
        <w:rPr>
          <w:rFonts w:ascii="Aptos" w:eastAsia="Times New Roman" w:hAnsi="Aptos" w:cs="Times New Roman"/>
          <w:color w:val="000000" w:themeColor="text1"/>
          <w:sz w:val="24"/>
          <w:szCs w:val="24"/>
        </w:rPr>
        <w:t xml:space="preserve">se helheten og jobbe med andre i team. </w:t>
      </w:r>
    </w:p>
    <w:p w14:paraId="2A2AC848" w14:textId="178EDFCE" w:rsidR="7DF32E74" w:rsidRPr="00452BD8" w:rsidRDefault="7DF32E74" w:rsidP="05E428A7">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Adrian G:</w:t>
      </w:r>
      <w:r w:rsidR="4152944C" w:rsidRPr="00452BD8">
        <w:rPr>
          <w:rFonts w:ascii="Aptos" w:eastAsia="Times New Roman" w:hAnsi="Aptos" w:cs="Times New Roman"/>
          <w:b/>
          <w:color w:val="000000" w:themeColor="text1"/>
          <w:sz w:val="24"/>
          <w:szCs w:val="24"/>
        </w:rPr>
        <w:t xml:space="preserve"> </w:t>
      </w:r>
      <w:r w:rsidR="4152944C" w:rsidRPr="00452BD8">
        <w:rPr>
          <w:rFonts w:ascii="Aptos" w:eastAsia="Times New Roman" w:hAnsi="Aptos" w:cs="Times New Roman"/>
          <w:color w:val="000000" w:themeColor="text1"/>
          <w:sz w:val="24"/>
          <w:szCs w:val="24"/>
        </w:rPr>
        <w:t>Det viktigste jeg kommer til å ta med meg fra prosjektarbeidet er</w:t>
      </w:r>
      <w:r w:rsidR="06A3CE5F" w:rsidRPr="00452BD8">
        <w:rPr>
          <w:rFonts w:ascii="Aptos" w:eastAsia="Times New Roman" w:hAnsi="Aptos" w:cs="Times New Roman"/>
          <w:color w:val="000000" w:themeColor="text1"/>
          <w:sz w:val="24"/>
          <w:szCs w:val="24"/>
        </w:rPr>
        <w:t xml:space="preserve"> at selv om noe er vanskelig, så kan man oppnå det meste med godt samarbeid og hardt arbeid i teamet. </w:t>
      </w:r>
    </w:p>
    <w:p w14:paraId="3526BD48" w14:textId="3704F56B" w:rsidR="009E3439" w:rsidRPr="00452BD8" w:rsidRDefault="009E3439"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Moueed:</w:t>
      </w:r>
      <w:r w:rsidR="6E56168D" w:rsidRPr="00452BD8">
        <w:rPr>
          <w:rFonts w:ascii="Aptos" w:eastAsia="Times New Roman" w:hAnsi="Aptos" w:cs="Times New Roman"/>
          <w:b/>
          <w:color w:val="000000" w:themeColor="text1"/>
          <w:sz w:val="24"/>
          <w:szCs w:val="24"/>
        </w:rPr>
        <w:t xml:space="preserve"> </w:t>
      </w:r>
      <w:r w:rsidR="6E56168D" w:rsidRPr="00452BD8">
        <w:rPr>
          <w:rFonts w:ascii="Aptos" w:eastAsia="Times New Roman" w:hAnsi="Aptos" w:cs="Times New Roman"/>
          <w:color w:val="000000" w:themeColor="text1"/>
          <w:sz w:val="24"/>
          <w:szCs w:val="24"/>
        </w:rPr>
        <w:t>Det viktigste jeg tar med meg videre er hvordan det er å gjennomføre et omfattende systemutviklingsprosjekt i team. Og hvordan man faktisk anvender teknikker,</w:t>
      </w:r>
      <w:r w:rsidR="00F50A04" w:rsidRPr="00452BD8">
        <w:rPr>
          <w:rFonts w:ascii="Aptos" w:eastAsia="Times New Roman" w:hAnsi="Aptos" w:cs="Times New Roman"/>
          <w:color w:val="000000" w:themeColor="text1"/>
          <w:sz w:val="24"/>
          <w:szCs w:val="24"/>
        </w:rPr>
        <w:t xml:space="preserve"> </w:t>
      </w:r>
      <w:r w:rsidR="6E56168D" w:rsidRPr="00452BD8">
        <w:rPr>
          <w:rFonts w:ascii="Aptos" w:eastAsia="Times New Roman" w:hAnsi="Aptos" w:cs="Times New Roman"/>
          <w:color w:val="000000" w:themeColor="text1"/>
          <w:sz w:val="24"/>
          <w:szCs w:val="24"/>
        </w:rPr>
        <w:t>metoder og verktøy i praksis.</w:t>
      </w:r>
    </w:p>
    <w:p w14:paraId="2775E924" w14:textId="28C7A78C" w:rsidR="009E3439" w:rsidRPr="00452BD8" w:rsidRDefault="009E3439"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t>Adrian L:</w:t>
      </w:r>
      <w:r w:rsidR="56FE0FE4" w:rsidRPr="00452BD8">
        <w:rPr>
          <w:rFonts w:ascii="Aptos" w:eastAsia="Times New Roman" w:hAnsi="Aptos" w:cs="Times New Roman"/>
          <w:b/>
          <w:color w:val="000000" w:themeColor="text1"/>
          <w:sz w:val="24"/>
          <w:szCs w:val="24"/>
        </w:rPr>
        <w:t xml:space="preserve"> </w:t>
      </w:r>
      <w:r w:rsidR="56FE0FE4" w:rsidRPr="00452BD8">
        <w:rPr>
          <w:rFonts w:ascii="Aptos" w:eastAsia="Times New Roman" w:hAnsi="Aptos" w:cs="Times New Roman"/>
          <w:color w:val="000000" w:themeColor="text1"/>
          <w:sz w:val="24"/>
          <w:szCs w:val="24"/>
        </w:rPr>
        <w:t>Det viktigste jeg kommer til å ta med meg fra dette prosjektet er hvordan det er å jobbe med andre</w:t>
      </w:r>
      <w:r w:rsidR="18B452A8" w:rsidRPr="00452BD8">
        <w:rPr>
          <w:rFonts w:ascii="Aptos" w:eastAsia="Times New Roman" w:hAnsi="Aptos" w:cs="Times New Roman"/>
          <w:color w:val="000000" w:themeColor="text1"/>
          <w:sz w:val="24"/>
          <w:szCs w:val="24"/>
        </w:rPr>
        <w:t xml:space="preserve"> i et team med samarbeid og hvordan det er å jobbe på en enkel ting over lengre tid.</w:t>
      </w:r>
    </w:p>
    <w:p w14:paraId="52614B33" w14:textId="1C7B61CD" w:rsidR="00290CB9" w:rsidRPr="00452BD8" w:rsidRDefault="009E3439" w:rsidP="002170F4">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b/>
          <w:color w:val="000000" w:themeColor="text1"/>
          <w:sz w:val="24"/>
          <w:szCs w:val="24"/>
        </w:rPr>
        <w:lastRenderedPageBreak/>
        <w:t>Aland:</w:t>
      </w:r>
      <w:r w:rsidR="000060B3" w:rsidRPr="00452BD8">
        <w:rPr>
          <w:rFonts w:ascii="Aptos" w:eastAsia="Times New Roman" w:hAnsi="Aptos" w:cs="Times New Roman"/>
          <w:b/>
          <w:color w:val="000000" w:themeColor="text1"/>
          <w:sz w:val="24"/>
          <w:szCs w:val="24"/>
        </w:rPr>
        <w:t xml:space="preserve"> </w:t>
      </w:r>
      <w:r w:rsidR="000060B3" w:rsidRPr="00452BD8">
        <w:rPr>
          <w:rFonts w:ascii="Aptos" w:eastAsia="Times New Roman" w:hAnsi="Aptos" w:cs="Times New Roman"/>
          <w:color w:val="000000" w:themeColor="text1"/>
          <w:sz w:val="24"/>
          <w:szCs w:val="24"/>
        </w:rPr>
        <w:t>Det v</w:t>
      </w:r>
      <w:r w:rsidR="00CA74E7" w:rsidRPr="00452BD8">
        <w:rPr>
          <w:rFonts w:ascii="Aptos" w:eastAsia="Times New Roman" w:hAnsi="Aptos" w:cs="Times New Roman"/>
          <w:color w:val="000000" w:themeColor="text1"/>
          <w:sz w:val="24"/>
          <w:szCs w:val="24"/>
        </w:rPr>
        <w:t xml:space="preserve">iktigste jeg kommer til </w:t>
      </w:r>
      <w:r w:rsidR="00ED3BA2" w:rsidRPr="00452BD8">
        <w:rPr>
          <w:rFonts w:ascii="Aptos" w:eastAsia="Times New Roman" w:hAnsi="Aptos" w:cs="Times New Roman"/>
          <w:color w:val="000000" w:themeColor="text1"/>
          <w:sz w:val="24"/>
          <w:szCs w:val="24"/>
        </w:rPr>
        <w:t xml:space="preserve">å ta med meg fra dette prosjektet er </w:t>
      </w:r>
      <w:r w:rsidR="00067B04" w:rsidRPr="00452BD8">
        <w:rPr>
          <w:rFonts w:ascii="Aptos" w:eastAsia="Times New Roman" w:hAnsi="Aptos" w:cs="Times New Roman"/>
          <w:color w:val="000000" w:themeColor="text1"/>
          <w:sz w:val="24"/>
          <w:szCs w:val="24"/>
        </w:rPr>
        <w:t xml:space="preserve">hvordan </w:t>
      </w:r>
      <w:r w:rsidR="003A672E" w:rsidRPr="00452BD8">
        <w:rPr>
          <w:rFonts w:ascii="Aptos" w:eastAsia="Times New Roman" w:hAnsi="Aptos" w:cs="Times New Roman"/>
          <w:color w:val="000000" w:themeColor="text1"/>
          <w:sz w:val="24"/>
          <w:szCs w:val="24"/>
        </w:rPr>
        <w:t>S</w:t>
      </w:r>
      <w:r w:rsidR="00071969" w:rsidRPr="00452BD8">
        <w:rPr>
          <w:rFonts w:ascii="Aptos" w:eastAsia="Times New Roman" w:hAnsi="Aptos" w:cs="Times New Roman"/>
          <w:color w:val="000000" w:themeColor="text1"/>
          <w:sz w:val="24"/>
          <w:szCs w:val="24"/>
        </w:rPr>
        <w:t xml:space="preserve">crum </w:t>
      </w:r>
      <w:r w:rsidR="00CD3CA6" w:rsidRPr="00452BD8">
        <w:rPr>
          <w:rFonts w:ascii="Aptos" w:eastAsia="Times New Roman" w:hAnsi="Aptos" w:cs="Times New Roman"/>
          <w:color w:val="000000" w:themeColor="text1"/>
          <w:sz w:val="24"/>
          <w:szCs w:val="24"/>
        </w:rPr>
        <w:t xml:space="preserve">blir brukt i </w:t>
      </w:r>
      <w:r w:rsidR="006D4415" w:rsidRPr="00452BD8">
        <w:rPr>
          <w:rFonts w:ascii="Aptos" w:eastAsia="Times New Roman" w:hAnsi="Aptos" w:cs="Times New Roman"/>
          <w:color w:val="000000" w:themeColor="text1"/>
          <w:sz w:val="24"/>
          <w:szCs w:val="24"/>
        </w:rPr>
        <w:t>programvare</w:t>
      </w:r>
      <w:r w:rsidR="002D4E52" w:rsidRPr="00452BD8">
        <w:rPr>
          <w:rFonts w:ascii="Aptos" w:eastAsia="Times New Roman" w:hAnsi="Aptos" w:cs="Times New Roman"/>
          <w:color w:val="000000" w:themeColor="text1"/>
          <w:sz w:val="24"/>
          <w:szCs w:val="24"/>
        </w:rPr>
        <w:t>utvikling</w:t>
      </w:r>
      <w:r w:rsidR="00A7089D" w:rsidRPr="00452BD8">
        <w:rPr>
          <w:rFonts w:ascii="Aptos" w:eastAsia="Times New Roman" w:hAnsi="Aptos" w:cs="Times New Roman"/>
          <w:color w:val="000000" w:themeColor="text1"/>
          <w:sz w:val="24"/>
          <w:szCs w:val="24"/>
        </w:rPr>
        <w:t xml:space="preserve">, og jobbe med </w:t>
      </w:r>
      <w:r w:rsidR="00EC193C" w:rsidRPr="00452BD8">
        <w:rPr>
          <w:rFonts w:ascii="Aptos" w:eastAsia="Times New Roman" w:hAnsi="Aptos" w:cs="Times New Roman"/>
          <w:color w:val="000000" w:themeColor="text1"/>
          <w:sz w:val="24"/>
          <w:szCs w:val="24"/>
        </w:rPr>
        <w:t>et</w:t>
      </w:r>
      <w:r w:rsidR="00A7089D" w:rsidRPr="00452BD8">
        <w:rPr>
          <w:rFonts w:ascii="Aptos" w:eastAsia="Times New Roman" w:hAnsi="Aptos" w:cs="Times New Roman"/>
          <w:color w:val="000000" w:themeColor="text1"/>
          <w:sz w:val="24"/>
          <w:szCs w:val="24"/>
        </w:rPr>
        <w:t xml:space="preserve"> team over en lang periode</w:t>
      </w:r>
      <w:r w:rsidR="006D5062" w:rsidRPr="00452BD8">
        <w:rPr>
          <w:rFonts w:ascii="Aptos" w:eastAsia="Times New Roman" w:hAnsi="Aptos" w:cs="Times New Roman"/>
          <w:color w:val="000000" w:themeColor="text1"/>
          <w:sz w:val="24"/>
          <w:szCs w:val="24"/>
        </w:rPr>
        <w:t>.</w:t>
      </w:r>
      <w:r w:rsidR="002D4E52" w:rsidRPr="00452BD8">
        <w:rPr>
          <w:rFonts w:ascii="Aptos" w:eastAsia="Times New Roman" w:hAnsi="Aptos" w:cs="Times New Roman"/>
          <w:color w:val="000000" w:themeColor="text1"/>
          <w:sz w:val="24"/>
          <w:szCs w:val="24"/>
        </w:rPr>
        <w:t xml:space="preserve"> </w:t>
      </w:r>
    </w:p>
    <w:p w14:paraId="1ABABA07" w14:textId="0484F510" w:rsidR="00861828" w:rsidRPr="00452BD8" w:rsidRDefault="00C23744" w:rsidP="00861828">
      <w:pPr>
        <w:spacing w:line="360" w:lineRule="auto"/>
        <w:ind w:right="-20"/>
        <w:rPr>
          <w:rFonts w:ascii="Aptos" w:eastAsia="Times New Roman" w:hAnsi="Aptos" w:cs="Times New Roman"/>
          <w:b/>
          <w:color w:val="000000" w:themeColor="text1"/>
          <w:sz w:val="24"/>
          <w:szCs w:val="24"/>
        </w:rPr>
      </w:pPr>
      <w:r w:rsidRPr="00452BD8">
        <w:rPr>
          <w:rFonts w:ascii="Aptos" w:eastAsia="Times New Roman" w:hAnsi="Aptos" w:cs="Times New Roman"/>
          <w:b/>
          <w:color w:val="000000" w:themeColor="text1"/>
          <w:sz w:val="24"/>
          <w:szCs w:val="24"/>
        </w:rPr>
        <w:t>6.2 Tips til neste år</w:t>
      </w:r>
      <w:r w:rsidR="00861828" w:rsidRPr="00452BD8">
        <w:rPr>
          <w:rFonts w:ascii="Aptos" w:eastAsia="Times New Roman" w:hAnsi="Aptos" w:cs="Times New Roman"/>
          <w:b/>
          <w:color w:val="000000" w:themeColor="text1"/>
          <w:sz w:val="24"/>
          <w:szCs w:val="24"/>
        </w:rPr>
        <w:t xml:space="preserve"> studenter</w:t>
      </w:r>
    </w:p>
    <w:p w14:paraId="6E40BE7B" w14:textId="71004D89" w:rsidR="00AB1212" w:rsidRPr="00452BD8" w:rsidRDefault="0041673C" w:rsidP="00861828">
      <w:pPr>
        <w:spacing w:line="360" w:lineRule="auto"/>
        <w:ind w:right="-20"/>
        <w:rPr>
          <w:rFonts w:ascii="Aptos" w:eastAsia="Times New Roman" w:hAnsi="Aptos" w:cs="Times New Roman"/>
          <w:color w:val="000000" w:themeColor="text1"/>
          <w:sz w:val="24"/>
          <w:szCs w:val="24"/>
        </w:rPr>
      </w:pPr>
      <w:r w:rsidRPr="00452BD8">
        <w:rPr>
          <w:rFonts w:ascii="Aptos" w:eastAsia="Times New Roman" w:hAnsi="Aptos" w:cs="Times New Roman"/>
          <w:color w:val="000000" w:themeColor="text1"/>
          <w:sz w:val="24"/>
          <w:szCs w:val="24"/>
        </w:rPr>
        <w:t>For å lykkes i et</w:t>
      </w:r>
      <w:r w:rsidR="00385D9A" w:rsidRPr="00452BD8">
        <w:rPr>
          <w:rFonts w:ascii="Aptos" w:eastAsia="Times New Roman" w:hAnsi="Aptos" w:cs="Times New Roman"/>
          <w:color w:val="000000" w:themeColor="text1"/>
          <w:sz w:val="24"/>
          <w:szCs w:val="24"/>
        </w:rPr>
        <w:t xml:space="preserve"> prosjektarbeid: </w:t>
      </w:r>
      <w:r w:rsidR="009B5313" w:rsidRPr="00452BD8">
        <w:rPr>
          <w:rFonts w:ascii="Aptos" w:eastAsia="Times New Roman" w:hAnsi="Aptos" w:cs="Times New Roman"/>
          <w:color w:val="000000" w:themeColor="text1"/>
          <w:sz w:val="24"/>
          <w:szCs w:val="24"/>
        </w:rPr>
        <w:t xml:space="preserve">Behandle koden deres som et kjæledyr </w:t>
      </w:r>
      <w:r w:rsidR="00625A2C" w:rsidRPr="00452BD8">
        <w:rPr>
          <w:rFonts w:ascii="Aptos" w:eastAsia="Times New Roman" w:hAnsi="Aptos" w:cs="Times New Roman"/>
          <w:color w:val="000000" w:themeColor="text1"/>
          <w:sz w:val="24"/>
          <w:szCs w:val="24"/>
        </w:rPr>
        <w:t>(plei den, tren den, og pass virkelig på at den oppfører seg), teamet ditt som et fotballag (</w:t>
      </w:r>
      <w:r w:rsidR="00781045" w:rsidRPr="00452BD8">
        <w:rPr>
          <w:rFonts w:ascii="Aptos" w:eastAsia="Times New Roman" w:hAnsi="Aptos" w:cs="Times New Roman"/>
          <w:color w:val="000000" w:themeColor="text1"/>
          <w:sz w:val="24"/>
          <w:szCs w:val="24"/>
        </w:rPr>
        <w:t>samspill vinner kamper</w:t>
      </w:r>
      <w:r w:rsidR="00625A2C" w:rsidRPr="00452BD8">
        <w:rPr>
          <w:rFonts w:ascii="Aptos" w:eastAsia="Times New Roman" w:hAnsi="Aptos" w:cs="Times New Roman"/>
          <w:color w:val="000000" w:themeColor="text1"/>
          <w:sz w:val="24"/>
          <w:szCs w:val="24"/>
        </w:rPr>
        <w:t xml:space="preserve">), og </w:t>
      </w:r>
      <w:r w:rsidR="007F37C1" w:rsidRPr="00452BD8">
        <w:rPr>
          <w:rFonts w:ascii="Aptos" w:eastAsia="Times New Roman" w:hAnsi="Aptos" w:cs="Times New Roman"/>
          <w:color w:val="000000" w:themeColor="text1"/>
          <w:sz w:val="24"/>
          <w:szCs w:val="24"/>
        </w:rPr>
        <w:t xml:space="preserve">deadlines som bursdager (de kommer alltid fortere </w:t>
      </w:r>
      <w:r w:rsidR="00753924" w:rsidRPr="00452BD8">
        <w:rPr>
          <w:rFonts w:ascii="Aptos" w:eastAsia="Times New Roman" w:hAnsi="Aptos" w:cs="Times New Roman"/>
          <w:color w:val="000000" w:themeColor="text1"/>
          <w:sz w:val="24"/>
          <w:szCs w:val="24"/>
        </w:rPr>
        <w:t>enn du tror, og du bør være klar til</w:t>
      </w:r>
      <w:r w:rsidR="005A4289" w:rsidRPr="00452BD8">
        <w:rPr>
          <w:rFonts w:ascii="Aptos" w:eastAsia="Times New Roman" w:hAnsi="Aptos" w:cs="Times New Roman"/>
          <w:color w:val="000000" w:themeColor="text1"/>
          <w:sz w:val="24"/>
          <w:szCs w:val="24"/>
        </w:rPr>
        <w:t xml:space="preserve"> dagen)!</w:t>
      </w:r>
      <w:r w:rsidR="00B05A54" w:rsidRPr="00452BD8">
        <w:rPr>
          <w:rFonts w:ascii="Aptos" w:eastAsia="Times New Roman" w:hAnsi="Aptos" w:cs="Times New Roman"/>
          <w:color w:val="000000" w:themeColor="text1"/>
          <w:sz w:val="24"/>
          <w:szCs w:val="24"/>
        </w:rPr>
        <w:t xml:space="preserve"> </w:t>
      </w:r>
    </w:p>
    <w:p w14:paraId="5BFB3DB6" w14:textId="77777777" w:rsidR="00F96A75" w:rsidRPr="00F96A75" w:rsidRDefault="00F96A75" w:rsidP="00861828">
      <w:pPr>
        <w:spacing w:line="360" w:lineRule="auto"/>
        <w:ind w:right="-20"/>
        <w:rPr>
          <w:rFonts w:ascii="Aptos" w:eastAsia="Times New Roman" w:hAnsi="Aptos" w:cs="Times New Roman"/>
          <w:color w:val="000000" w:themeColor="text1"/>
          <w:sz w:val="24"/>
          <w:szCs w:val="24"/>
        </w:rPr>
      </w:pPr>
    </w:p>
    <w:p w14:paraId="364B50F5"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3F0E9AB0"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7CEF241C"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7CCD7D42"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4F975B8A"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150D367D"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347597C1" w14:textId="77777777" w:rsidR="004119D4" w:rsidRDefault="004119D4" w:rsidP="00861828">
      <w:pPr>
        <w:spacing w:line="360" w:lineRule="auto"/>
        <w:ind w:right="-20"/>
        <w:rPr>
          <w:rFonts w:ascii="Aptos" w:eastAsia="Times New Roman" w:hAnsi="Aptos" w:cs="Times New Roman"/>
          <w:color w:val="000000" w:themeColor="text1"/>
          <w:sz w:val="24"/>
          <w:szCs w:val="24"/>
        </w:rPr>
      </w:pPr>
    </w:p>
    <w:p w14:paraId="43F76C4B"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21B8EA7C"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33D9F1E8"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77814594"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6F0362AB"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79650505"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1B266C34" w14:textId="77777777" w:rsidR="0015087E" w:rsidRDefault="0015087E" w:rsidP="00861828">
      <w:pPr>
        <w:spacing w:line="360" w:lineRule="auto"/>
        <w:ind w:right="-20"/>
        <w:rPr>
          <w:rFonts w:ascii="Aptos" w:eastAsia="Times New Roman" w:hAnsi="Aptos" w:cs="Times New Roman"/>
          <w:color w:val="000000" w:themeColor="text1"/>
          <w:sz w:val="24"/>
          <w:szCs w:val="24"/>
        </w:rPr>
      </w:pPr>
    </w:p>
    <w:p w14:paraId="04C1A776" w14:textId="77777777" w:rsidR="00292025" w:rsidRDefault="00292025" w:rsidP="00861828">
      <w:pPr>
        <w:spacing w:line="360" w:lineRule="auto"/>
        <w:ind w:right="-20"/>
        <w:rPr>
          <w:rFonts w:ascii="Aptos" w:eastAsia="Times New Roman" w:hAnsi="Aptos" w:cs="Times New Roman"/>
          <w:color w:val="000000" w:themeColor="text1"/>
          <w:sz w:val="24"/>
          <w:szCs w:val="24"/>
        </w:rPr>
      </w:pPr>
    </w:p>
    <w:p w14:paraId="2D683478" w14:textId="77777777" w:rsidR="00572F19" w:rsidRPr="00F96A75" w:rsidRDefault="00572F19" w:rsidP="00861828">
      <w:pPr>
        <w:spacing w:line="360" w:lineRule="auto"/>
        <w:ind w:right="-20"/>
        <w:rPr>
          <w:rFonts w:ascii="Aptos" w:eastAsia="Times New Roman" w:hAnsi="Aptos" w:cs="Times New Roman"/>
          <w:color w:val="000000" w:themeColor="text1"/>
          <w:sz w:val="24"/>
          <w:szCs w:val="24"/>
        </w:rPr>
      </w:pPr>
    </w:p>
    <w:p w14:paraId="5214BC58" w14:textId="60A89500" w:rsidR="00AB1212" w:rsidRPr="00AB1212" w:rsidRDefault="007A2496" w:rsidP="00AB1212">
      <w:pPr>
        <w:pStyle w:val="Listeavsnitt"/>
        <w:numPr>
          <w:ilvl w:val="0"/>
          <w:numId w:val="11"/>
        </w:numPr>
        <w:spacing w:line="360" w:lineRule="auto"/>
        <w:ind w:right="-20"/>
        <w:rPr>
          <w:rFonts w:ascii="Aptos" w:eastAsia="Times New Roman" w:hAnsi="Aptos" w:cs="Times New Roman"/>
          <w:b/>
          <w:color w:val="000000" w:themeColor="text1"/>
          <w:sz w:val="36"/>
          <w:szCs w:val="36"/>
        </w:rPr>
      </w:pPr>
      <w:r w:rsidRPr="791C6E73">
        <w:rPr>
          <w:rFonts w:ascii="Aptos" w:eastAsia="Times New Roman" w:hAnsi="Aptos" w:cs="Times New Roman"/>
          <w:b/>
          <w:color w:val="000000" w:themeColor="text1"/>
          <w:sz w:val="36"/>
          <w:szCs w:val="36"/>
        </w:rPr>
        <w:lastRenderedPageBreak/>
        <w:t>Litteraturliste</w:t>
      </w:r>
    </w:p>
    <w:sdt>
      <w:sdtPr>
        <w:rPr>
          <w:rFonts w:asciiTheme="minorHAnsi" w:eastAsiaTheme="minorHAnsi" w:hAnsiTheme="minorHAnsi" w:cstheme="minorBidi"/>
          <w:b w:val="0"/>
          <w:bCs w:val="0"/>
          <w:color w:val="auto"/>
          <w:sz w:val="22"/>
          <w:szCs w:val="22"/>
          <w:lang w:eastAsia="en-US"/>
        </w:rPr>
        <w:id w:val="-1490948724"/>
        <w:docPartObj>
          <w:docPartGallery w:val="Bibliographies"/>
          <w:docPartUnique/>
        </w:docPartObj>
      </w:sdtPr>
      <w:sdtEndPr/>
      <w:sdtContent>
        <w:p w14:paraId="7C5CDE60" w14:textId="2FF69D12" w:rsidR="00AB1212" w:rsidRDefault="00AB1212" w:rsidP="00AB1212">
          <w:pPr>
            <w:pStyle w:val="Overskrift1"/>
            <w:spacing w:before="0" w:line="240" w:lineRule="auto"/>
            <w:contextualSpacing/>
          </w:pPr>
        </w:p>
        <w:sdt>
          <w:sdtPr>
            <w:rPr>
              <w:lang w:val="nb-NO"/>
            </w:rPr>
            <w:id w:val="111145805"/>
            <w:bibliography/>
          </w:sdtPr>
          <w:sdtEndPr/>
          <w:sdtContent>
            <w:p w14:paraId="07EE4D36" w14:textId="60542EC5" w:rsidR="00AB1212" w:rsidRPr="00C93C99" w:rsidRDefault="00AB1212">
              <w:pPr>
                <w:pStyle w:val="Bibliografi"/>
                <w:ind w:left="720" w:hanging="720"/>
                <w:rPr>
                  <w:rFonts w:ascii="Aptos" w:hAnsi="Aptos"/>
                  <w:noProof/>
                  <w:sz w:val="28"/>
                  <w:szCs w:val="28"/>
                  <w:lang w:val="nb-NO"/>
                </w:rPr>
              </w:pPr>
              <w:r w:rsidRPr="00C93C99">
                <w:rPr>
                  <w:rFonts w:ascii="Aptos" w:hAnsi="Aptos"/>
                  <w:sz w:val="24"/>
                  <w:szCs w:val="24"/>
                </w:rPr>
                <w:fldChar w:fldCharType="begin"/>
              </w:r>
              <w:r w:rsidRPr="00C93C99">
                <w:rPr>
                  <w:rFonts w:ascii="Aptos" w:hAnsi="Aptos"/>
                  <w:sz w:val="24"/>
                  <w:szCs w:val="24"/>
                  <w:lang w:val="nb-NO"/>
                </w:rPr>
                <w:instrText>BIBLIOGRAPHY</w:instrText>
              </w:r>
              <w:r w:rsidRPr="00C93C99">
                <w:rPr>
                  <w:rFonts w:ascii="Aptos" w:hAnsi="Aptos"/>
                  <w:sz w:val="24"/>
                  <w:szCs w:val="24"/>
                </w:rPr>
                <w:fldChar w:fldCharType="separate"/>
              </w:r>
              <w:r w:rsidRPr="00C93C99">
                <w:rPr>
                  <w:rFonts w:ascii="Aptos" w:hAnsi="Aptos"/>
                  <w:noProof/>
                  <w:sz w:val="24"/>
                  <w:szCs w:val="24"/>
                  <w:lang w:val="nb-NO"/>
                </w:rPr>
                <w:t xml:space="preserve">Aalberg, G., &amp; Sætra, M. (2024, februar 13). </w:t>
              </w:r>
              <w:r w:rsidRPr="00C93C99">
                <w:rPr>
                  <w:rFonts w:ascii="Aptos" w:hAnsi="Aptos"/>
                  <w:i/>
                  <w:sz w:val="24"/>
                  <w:szCs w:val="24"/>
                  <w:lang w:val="nb-NO"/>
                </w:rPr>
                <w:t>Case 4. Havvarsel .</w:t>
              </w:r>
              <w:r w:rsidRPr="00C93C99">
                <w:rPr>
                  <w:rFonts w:ascii="Aptos" w:hAnsi="Aptos"/>
                  <w:noProof/>
                  <w:sz w:val="24"/>
                  <w:szCs w:val="24"/>
                  <w:lang w:val="nb-NO"/>
                </w:rPr>
                <w:t xml:space="preserve"> Hentet fra Kursressurser for IN2000 : https://in2000.met.no/2024/4-havvarsel.html</w:t>
              </w:r>
            </w:p>
            <w:p w14:paraId="5C14D793"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Almås, S. (2024, februar 2). Hentet fra IN2000 - Software Engineering med prosjektarbeid: https://www.uio.no/studier/emner/matnat/ifi/IN2000/v24/forelesninger/in2000.2024.02.02.git_api_og_dataformater.pdf</w:t>
              </w:r>
            </w:p>
            <w:p w14:paraId="269EFCC5"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Almås, S., &amp; Bader, S. W. (2024, januar 23). Hentet fra IN2000 - Software Engineering med prosjektarbeid: https://www.uio.no/studier/emner/matnat/ifi/IN2000/v24/forelesninger/3.-compose_-tilstand-intro-til-app-arkitektur-og-coroutines.pdf</w:t>
              </w:r>
            </w:p>
            <w:p w14:paraId="3C53C74A"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Almås, S., &amp; Bader, S. W. (2024, januar 23). Hentet fra IN2000 - Software Engineering med prosjektarbeid: https://www.uio.no/studier/emner/matnat/ifi/IN2000/v24/forelesninger/3.-compose_-tilstand-intro-til-app-arkitektur-og-coroutines.pdf</w:t>
              </w:r>
            </w:p>
            <w:p w14:paraId="751144C9"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Almås, S., &amp; Vihovde, E. H. (2024, mars 1). Hentet fra IN2000 - Software Engineering med prosjektarbeid: https://www.uio.no/studier/emner/matnat/ifi/IN2000/v24/forelesninger/in2000.2024.03.01.testing.pdf</w:t>
              </w:r>
            </w:p>
            <w:p w14:paraId="3288CA3B"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Andersen, G. (2020, april 16). </w:t>
              </w:r>
              <w:r w:rsidRPr="00C93C99">
                <w:rPr>
                  <w:rFonts w:ascii="Aptos" w:hAnsi="Aptos"/>
                  <w:i/>
                  <w:sz w:val="24"/>
                  <w:szCs w:val="24"/>
                  <w:lang w:val="nb-NO"/>
                </w:rPr>
                <w:t>Kvalitative intervjuundersøkelser .</w:t>
              </w:r>
              <w:r w:rsidRPr="00C93C99">
                <w:rPr>
                  <w:rFonts w:ascii="Aptos" w:hAnsi="Aptos"/>
                  <w:noProof/>
                  <w:sz w:val="24"/>
                  <w:szCs w:val="24"/>
                  <w:lang w:val="nb-NO"/>
                </w:rPr>
                <w:t xml:space="preserve"> Hentet fra https://ndla.no/nb/subject:1:9bb7b427-3f5b-4c45-9719-efc509f3d9cc/topic:1:432baee9-5671-47ce-870e-48b8fc3b7a42/topic:1:1db7bf3c-3a7b-44af-b632-e3c5ff2a999e/resource:201ce19e-7011-49a6-b415-91fd42d5dfe9</w:t>
              </w:r>
            </w:p>
            <w:p w14:paraId="44C312F9" w14:textId="77777777" w:rsidR="00AB1212" w:rsidRPr="00C93C99" w:rsidRDefault="00AB1212">
              <w:pPr>
                <w:pStyle w:val="Bibliografi"/>
                <w:ind w:left="720" w:hanging="720"/>
                <w:rPr>
                  <w:rFonts w:ascii="Aptos" w:hAnsi="Aptos"/>
                  <w:noProof/>
                  <w:sz w:val="24"/>
                  <w:szCs w:val="24"/>
                </w:rPr>
              </w:pPr>
              <w:r w:rsidRPr="00C93C99">
                <w:rPr>
                  <w:rFonts w:ascii="Aptos" w:hAnsi="Aptos"/>
                  <w:noProof/>
                  <w:sz w:val="24"/>
                  <w:szCs w:val="24"/>
                </w:rPr>
                <w:t xml:space="preserve">Android Developers. (2023). </w:t>
              </w:r>
              <w:r w:rsidRPr="00C93C99">
                <w:rPr>
                  <w:rFonts w:ascii="Aptos" w:hAnsi="Aptos"/>
                  <w:i/>
                  <w:sz w:val="24"/>
                  <w:szCs w:val="24"/>
                </w:rPr>
                <w:t>Android Developers - Guide.</w:t>
              </w:r>
              <w:r w:rsidRPr="00C93C99">
                <w:rPr>
                  <w:rFonts w:ascii="Aptos" w:hAnsi="Aptos"/>
                  <w:noProof/>
                  <w:sz w:val="24"/>
                  <w:szCs w:val="24"/>
                </w:rPr>
                <w:t xml:space="preserve"> Hentet fra Guide to app architecture: https://developer.android.com/topic/architecture</w:t>
              </w:r>
            </w:p>
            <w:p w14:paraId="0ABBB69F"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rPr>
                <w:t xml:space="preserve">Android Developers. (2023, november 1). </w:t>
              </w:r>
              <w:r w:rsidRPr="00C93C99">
                <w:rPr>
                  <w:rFonts w:ascii="Aptos" w:hAnsi="Aptos"/>
                  <w:i/>
                  <w:sz w:val="24"/>
                  <w:szCs w:val="24"/>
                </w:rPr>
                <w:t>Migrate to Google Play services location and context APIs.</w:t>
              </w:r>
              <w:r w:rsidRPr="00C93C99">
                <w:rPr>
                  <w:rFonts w:ascii="Aptos" w:hAnsi="Aptos"/>
                  <w:noProof/>
                  <w:sz w:val="24"/>
                  <w:szCs w:val="24"/>
                </w:rPr>
                <w:t xml:space="preserve"> </w:t>
              </w:r>
              <w:r w:rsidRPr="00C93C99">
                <w:rPr>
                  <w:rFonts w:ascii="Aptos" w:hAnsi="Aptos"/>
                  <w:noProof/>
                  <w:sz w:val="24"/>
                  <w:szCs w:val="24"/>
                  <w:lang w:val="nb-NO"/>
                </w:rPr>
                <w:t>Hentet fra Core areas: https://developer.android.com/develop/sensors-and-location/location/migration</w:t>
              </w:r>
            </w:p>
            <w:p w14:paraId="5E59B545"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Android Developers. (2024, mai 15). </w:t>
              </w:r>
              <w:r w:rsidRPr="00C93C99">
                <w:rPr>
                  <w:rFonts w:ascii="Aptos" w:hAnsi="Aptos"/>
                  <w:i/>
                  <w:sz w:val="24"/>
                  <w:szCs w:val="24"/>
                  <w:lang w:val="nb-NO"/>
                </w:rPr>
                <w:t>Android 14.</w:t>
              </w:r>
              <w:r w:rsidRPr="00C93C99">
                <w:rPr>
                  <w:rFonts w:ascii="Aptos" w:hAnsi="Aptos"/>
                  <w:noProof/>
                  <w:sz w:val="24"/>
                  <w:szCs w:val="24"/>
                  <w:lang w:val="nb-NO"/>
                </w:rPr>
                <w:t xml:space="preserve"> Hentet fra SDK Platform release notes: https://developer.android.com/tools/releases/platforms</w:t>
              </w:r>
            </w:p>
            <w:p w14:paraId="328C0B28"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rPr>
                <w:t xml:space="preserve">Android Developers. (2024, mai 15). </w:t>
              </w:r>
              <w:r w:rsidRPr="00C93C99">
                <w:rPr>
                  <w:rFonts w:ascii="Aptos" w:hAnsi="Aptos"/>
                  <w:i/>
                  <w:sz w:val="24"/>
                  <w:szCs w:val="24"/>
                </w:rPr>
                <w:t>Geocoding API overview.</w:t>
              </w:r>
              <w:r w:rsidRPr="00C93C99">
                <w:rPr>
                  <w:rFonts w:ascii="Aptos" w:hAnsi="Aptos"/>
                  <w:noProof/>
                  <w:sz w:val="24"/>
                  <w:szCs w:val="24"/>
                </w:rPr>
                <w:t xml:space="preserve"> </w:t>
              </w:r>
              <w:r w:rsidRPr="00C93C99">
                <w:rPr>
                  <w:rFonts w:ascii="Aptos" w:hAnsi="Aptos"/>
                  <w:noProof/>
                  <w:sz w:val="24"/>
                  <w:szCs w:val="24"/>
                  <w:lang w:val="nb-NO"/>
                </w:rPr>
                <w:t>Hentet fra Google Maps Platform Documentation: https://developers.google.com/maps/documentation/geocoding/overview</w:t>
              </w:r>
            </w:p>
            <w:p w14:paraId="4194D75F"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rPr>
                <w:lastRenderedPageBreak/>
                <w:t xml:space="preserve">Android Developers. (2024, mai 15). </w:t>
              </w:r>
              <w:r w:rsidRPr="00C93C99">
                <w:rPr>
                  <w:rFonts w:ascii="Aptos" w:hAnsi="Aptos"/>
                  <w:i/>
                  <w:sz w:val="24"/>
                  <w:szCs w:val="24"/>
                </w:rPr>
                <w:t>Meet Google Play's target API level requirement.</w:t>
              </w:r>
              <w:r w:rsidRPr="00C93C99">
                <w:rPr>
                  <w:rFonts w:ascii="Aptos" w:hAnsi="Aptos"/>
                  <w:noProof/>
                  <w:sz w:val="24"/>
                  <w:szCs w:val="24"/>
                </w:rPr>
                <w:t xml:space="preserve"> </w:t>
              </w:r>
              <w:r w:rsidRPr="00C93C99">
                <w:rPr>
                  <w:rFonts w:ascii="Aptos" w:hAnsi="Aptos"/>
                  <w:noProof/>
                  <w:sz w:val="24"/>
                  <w:szCs w:val="24"/>
                  <w:lang w:val="nb-NO"/>
                </w:rPr>
                <w:t>Hentet fra https://developer.android.com/google/play/requirements/target-sdk</w:t>
              </w:r>
            </w:p>
            <w:p w14:paraId="06172930"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Android Developers. (2024, mai 13). </w:t>
              </w:r>
              <w:r w:rsidRPr="00C93C99">
                <w:rPr>
                  <w:rFonts w:ascii="Aptos" w:hAnsi="Aptos"/>
                  <w:i/>
                  <w:sz w:val="24"/>
                  <w:szCs w:val="24"/>
                  <w:lang w:val="nb-NO"/>
                </w:rPr>
                <w:t>Overview.</w:t>
              </w:r>
              <w:r w:rsidRPr="00C93C99">
                <w:rPr>
                  <w:rFonts w:ascii="Aptos" w:hAnsi="Aptos"/>
                  <w:noProof/>
                  <w:sz w:val="24"/>
                  <w:szCs w:val="24"/>
                  <w:lang w:val="nb-NO"/>
                </w:rPr>
                <w:t xml:space="preserve"> Hentet fra Google Maps Platform Documentation: https://developers.google.com/maps/documentation/places/web-service/overview</w:t>
              </w:r>
            </w:p>
            <w:p w14:paraId="4193C977"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Atlassian. </w:t>
              </w:r>
              <w:r w:rsidRPr="00C93C99">
                <w:rPr>
                  <w:rFonts w:ascii="Aptos" w:hAnsi="Aptos"/>
                  <w:noProof/>
                  <w:sz w:val="24"/>
                  <w:szCs w:val="24"/>
                </w:rPr>
                <w:t xml:space="preserve">(u.d.). </w:t>
              </w:r>
              <w:r w:rsidRPr="00C93C99">
                <w:rPr>
                  <w:rFonts w:ascii="Aptos" w:hAnsi="Aptos"/>
                  <w:i/>
                  <w:sz w:val="24"/>
                  <w:szCs w:val="24"/>
                </w:rPr>
                <w:t>What is scurm and how to get started.</w:t>
              </w:r>
              <w:r w:rsidRPr="00C93C99">
                <w:rPr>
                  <w:rFonts w:ascii="Aptos" w:hAnsi="Aptos"/>
                  <w:noProof/>
                  <w:sz w:val="24"/>
                  <w:szCs w:val="24"/>
                </w:rPr>
                <w:t xml:space="preserve"> </w:t>
              </w:r>
              <w:r w:rsidRPr="00C93C99">
                <w:rPr>
                  <w:rFonts w:ascii="Aptos" w:hAnsi="Aptos"/>
                  <w:noProof/>
                  <w:sz w:val="24"/>
                  <w:szCs w:val="24"/>
                  <w:lang w:val="nb-NO"/>
                </w:rPr>
                <w:t>Hentet fra Atlassian : https://www.atlassian.com/agile/scrum</w:t>
              </w:r>
            </w:p>
            <w:p w14:paraId="5DA4A874" w14:textId="77777777" w:rsidR="00AB1212" w:rsidRPr="00C93C99" w:rsidRDefault="00AB1212">
              <w:pPr>
                <w:pStyle w:val="Bibliografi"/>
                <w:ind w:left="720" w:hanging="720"/>
                <w:rPr>
                  <w:rFonts w:ascii="Aptos" w:hAnsi="Aptos"/>
                  <w:noProof/>
                  <w:sz w:val="24"/>
                  <w:szCs w:val="24"/>
                </w:rPr>
              </w:pPr>
              <w:r w:rsidRPr="00C93C99">
                <w:rPr>
                  <w:rFonts w:ascii="Aptos" w:hAnsi="Aptos"/>
                  <w:noProof/>
                  <w:sz w:val="24"/>
                  <w:szCs w:val="24"/>
                </w:rPr>
                <w:t xml:space="preserve">Bass, L., Clements, P., &amp; Kazman, R. (2021). </w:t>
              </w:r>
              <w:r w:rsidRPr="00C93C99">
                <w:rPr>
                  <w:rFonts w:ascii="Aptos" w:hAnsi="Aptos"/>
                  <w:i/>
                  <w:sz w:val="24"/>
                  <w:szCs w:val="24"/>
                </w:rPr>
                <w:t>Software Architecture in Practice.</w:t>
              </w:r>
              <w:r w:rsidRPr="00C93C99">
                <w:rPr>
                  <w:rFonts w:ascii="Aptos" w:hAnsi="Aptos"/>
                  <w:noProof/>
                  <w:sz w:val="24"/>
                  <w:szCs w:val="24"/>
                </w:rPr>
                <w:t xml:space="preserve"> SD Books .</w:t>
              </w:r>
            </w:p>
            <w:p w14:paraId="10DF5C42"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Bergersen, G. R., &amp; Lindsjørn, Y. (2024, april 18). Hentet fra IN1030 - Systemer, krav og konsekvenser: https://www.uio.no/studier/emner/matnat/ifi/IN1030/v24/foiler---forelesninger/in1030_2024.04.18_objektorientert-modelleringv2.pdf</w:t>
              </w:r>
            </w:p>
            <w:p w14:paraId="63E31BF4"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Bergersen, G. R., &amp; Sjøberg, D. (2024, februar 27). Hentet fra IN2000 - Software Engineering med prosektarbeid: https://www.uio.no/studier/emner/matnat/ifi/IN2000/v24/forelesninger/in2000.2024.2.27.metode.pdf</w:t>
              </w:r>
            </w:p>
            <w:p w14:paraId="1AB44087"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rPr>
                <w:t xml:space="preserve">GeeksForGeeks. (2022, november 17). </w:t>
              </w:r>
              <w:r w:rsidRPr="00C93C99">
                <w:rPr>
                  <w:rFonts w:ascii="Aptos" w:hAnsi="Aptos"/>
                  <w:i/>
                  <w:sz w:val="24"/>
                  <w:szCs w:val="24"/>
                </w:rPr>
                <w:t>Big Bang Integration Testing.</w:t>
              </w:r>
              <w:r w:rsidRPr="00C93C99">
                <w:rPr>
                  <w:rFonts w:ascii="Aptos" w:hAnsi="Aptos"/>
                  <w:noProof/>
                  <w:sz w:val="24"/>
                  <w:szCs w:val="24"/>
                </w:rPr>
                <w:t xml:space="preserve"> </w:t>
              </w:r>
              <w:r w:rsidRPr="00C93C99">
                <w:rPr>
                  <w:rFonts w:ascii="Aptos" w:hAnsi="Aptos"/>
                  <w:noProof/>
                  <w:sz w:val="24"/>
                  <w:szCs w:val="24"/>
                  <w:lang w:val="nb-NO"/>
                </w:rPr>
                <w:t>Hentet fra https://www.geeksforgeeks.org/big-bang-integration-testing/</w:t>
              </w:r>
            </w:p>
            <w:p w14:paraId="101C2934"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rPr>
                <w:t xml:space="preserve">GitHub. (u.d.). </w:t>
              </w:r>
              <w:r w:rsidRPr="00C93C99">
                <w:rPr>
                  <w:rFonts w:ascii="Aptos" w:hAnsi="Aptos"/>
                  <w:i/>
                  <w:sz w:val="24"/>
                  <w:szCs w:val="24"/>
                </w:rPr>
                <w:t>GitHub flow.</w:t>
              </w:r>
              <w:r w:rsidRPr="00C93C99">
                <w:rPr>
                  <w:rFonts w:ascii="Aptos" w:hAnsi="Aptos"/>
                  <w:noProof/>
                  <w:sz w:val="24"/>
                  <w:szCs w:val="24"/>
                </w:rPr>
                <w:t xml:space="preserve"> </w:t>
              </w:r>
              <w:r w:rsidRPr="00C93C99">
                <w:rPr>
                  <w:rFonts w:ascii="Aptos" w:hAnsi="Aptos"/>
                  <w:noProof/>
                  <w:sz w:val="24"/>
                  <w:szCs w:val="24"/>
                  <w:lang w:val="nb-NO"/>
                </w:rPr>
                <w:t>Hentet fra GitHub Docs: https://docs.github.com/en/get-started/using-github/github-flow</w:t>
              </w:r>
            </w:p>
            <w:p w14:paraId="23655F2C"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rPr>
                <w:t xml:space="preserve">GitHub. (u.d.). </w:t>
              </w:r>
              <w:r w:rsidRPr="00C93C99">
                <w:rPr>
                  <w:rFonts w:ascii="Aptos" w:hAnsi="Aptos"/>
                  <w:i/>
                  <w:sz w:val="24"/>
                  <w:szCs w:val="24"/>
                </w:rPr>
                <w:t>Merging a pull request.</w:t>
              </w:r>
              <w:r w:rsidRPr="00C93C99">
                <w:rPr>
                  <w:rFonts w:ascii="Aptos" w:hAnsi="Aptos"/>
                  <w:noProof/>
                  <w:sz w:val="24"/>
                  <w:szCs w:val="24"/>
                </w:rPr>
                <w:t xml:space="preserve"> </w:t>
              </w:r>
              <w:r w:rsidRPr="00C93C99">
                <w:rPr>
                  <w:rFonts w:ascii="Aptos" w:hAnsi="Aptos"/>
                  <w:noProof/>
                  <w:sz w:val="24"/>
                  <w:szCs w:val="24"/>
                  <w:lang w:val="nb-NO"/>
                </w:rPr>
                <w:t>Hentet fra GitHub Docs: https://docs.github.com/en/pull-requests/collaborating-with-pull-requests/incorporating-changes-from-a-pull-request/merging-a-pull-request</w:t>
              </w:r>
            </w:p>
            <w:p w14:paraId="0300E611"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Google Maps Platform. (2024, mai 15). </w:t>
              </w:r>
              <w:r w:rsidRPr="00C93C99">
                <w:rPr>
                  <w:rFonts w:ascii="Aptos" w:hAnsi="Aptos"/>
                  <w:i/>
                  <w:sz w:val="24"/>
                  <w:szCs w:val="24"/>
                  <w:lang w:val="nb-NO"/>
                </w:rPr>
                <w:t>Geocoding API overview.</w:t>
              </w:r>
              <w:r w:rsidRPr="00C93C99">
                <w:rPr>
                  <w:rFonts w:ascii="Aptos" w:hAnsi="Aptos"/>
                  <w:noProof/>
                  <w:sz w:val="24"/>
                  <w:szCs w:val="24"/>
                  <w:lang w:val="nb-NO"/>
                </w:rPr>
                <w:t xml:space="preserve"> Hentet fra Google Maps Platform Documentation: https://developers.google.com/maps/documentation/geocoding/overview</w:t>
              </w:r>
            </w:p>
            <w:p w14:paraId="5486CDCD"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Havvarsel. (2024). </w:t>
              </w:r>
              <w:r w:rsidRPr="00C93C99">
                <w:rPr>
                  <w:rFonts w:ascii="Aptos" w:hAnsi="Aptos"/>
                  <w:i/>
                  <w:sz w:val="24"/>
                  <w:szCs w:val="24"/>
                  <w:lang w:val="nb-NO"/>
                </w:rPr>
                <w:t>Havvarsel.no</w:t>
              </w:r>
              <w:r w:rsidRPr="00C93C99">
                <w:rPr>
                  <w:rFonts w:ascii="Aptos" w:hAnsi="Aptos"/>
                  <w:noProof/>
                  <w:sz w:val="24"/>
                  <w:szCs w:val="24"/>
                  <w:lang w:val="nb-NO"/>
                </w:rPr>
                <w:t>. Hentet fra Havvarsel.no: https://havvarsel.no</w:t>
              </w:r>
            </w:p>
            <w:p w14:paraId="52921115"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Martini, A. (2024, februar 13). Hentet fra IN2000 - Software Engineering med prosektarbeid: https://www.uio.no/studier/emner/matnat/ifi/IN2000/v24/forelesninger/in2000-arkitekturogtekniskgjeld-2024.31.02.pdf</w:t>
              </w:r>
            </w:p>
            <w:p w14:paraId="48A63AC7"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Metrologisk Institutt. (2022). </w:t>
              </w:r>
              <w:r w:rsidRPr="00C93C99">
                <w:rPr>
                  <w:rFonts w:ascii="Aptos" w:hAnsi="Aptos"/>
                  <w:i/>
                  <w:sz w:val="24"/>
                  <w:szCs w:val="24"/>
                  <w:lang w:val="nb-NO"/>
                </w:rPr>
                <w:t>Locationforecast</w:t>
              </w:r>
              <w:r w:rsidRPr="00C93C99">
                <w:rPr>
                  <w:rFonts w:ascii="Aptos" w:hAnsi="Aptos"/>
                  <w:noProof/>
                  <w:sz w:val="24"/>
                  <w:szCs w:val="24"/>
                  <w:lang w:val="nb-NO"/>
                </w:rPr>
                <w:t>. Hentet fra Metrologisk Institutt: https://api.met.no/weatherapi/locationforecast/2.0/documentation</w:t>
              </w:r>
            </w:p>
            <w:p w14:paraId="2C29D091"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Metrologisk Institutt. (2022). </w:t>
              </w:r>
              <w:r w:rsidRPr="00C93C99">
                <w:rPr>
                  <w:rFonts w:ascii="Aptos" w:hAnsi="Aptos"/>
                  <w:i/>
                  <w:sz w:val="24"/>
                  <w:szCs w:val="24"/>
                  <w:lang w:val="nb-NO"/>
                </w:rPr>
                <w:t>Metalerts</w:t>
              </w:r>
              <w:r w:rsidRPr="00C93C99">
                <w:rPr>
                  <w:rFonts w:ascii="Aptos" w:hAnsi="Aptos"/>
                  <w:noProof/>
                  <w:sz w:val="24"/>
                  <w:szCs w:val="24"/>
                  <w:lang w:val="nb-NO"/>
                </w:rPr>
                <w:t>. Hentet fra Metrologisk Institutt: https://api.met.no/weatherapi/metalerts/2.0/documentation</w:t>
              </w:r>
            </w:p>
            <w:p w14:paraId="5B331035"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lastRenderedPageBreak/>
                <w:t xml:space="preserve">Metrologisk Institutt. (2022). </w:t>
              </w:r>
              <w:r w:rsidRPr="00C93C99">
                <w:rPr>
                  <w:rFonts w:ascii="Aptos" w:hAnsi="Aptos"/>
                  <w:i/>
                  <w:sz w:val="24"/>
                  <w:szCs w:val="24"/>
                  <w:lang w:val="nb-NO"/>
                </w:rPr>
                <w:t>Oceanforecast</w:t>
              </w:r>
              <w:r w:rsidRPr="00C93C99">
                <w:rPr>
                  <w:rFonts w:ascii="Aptos" w:hAnsi="Aptos"/>
                  <w:noProof/>
                  <w:sz w:val="24"/>
                  <w:szCs w:val="24"/>
                  <w:lang w:val="nb-NO"/>
                </w:rPr>
                <w:t>. Hentet fra Metrologisk Institutt: https://api.met.no/weatherapi/oceanforecast/2.0/documentation</w:t>
              </w:r>
            </w:p>
            <w:p w14:paraId="5101B0AC"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Thunes, J. (2024, februar 20). Hentet fra IN2000 - Software Engineering med prosjektarbeid: https://www.uio.no/studier/emner/matnat/ifi/IN2000/v24/timeplan/forelesning-in2000--smidig-og-design.pdf</w:t>
              </w:r>
            </w:p>
            <w:p w14:paraId="48E39425"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 xml:space="preserve">Tilsynet for universell utforming. (u.d.). </w:t>
              </w:r>
              <w:r w:rsidRPr="00C93C99">
                <w:rPr>
                  <w:rFonts w:ascii="Aptos" w:hAnsi="Aptos"/>
                  <w:i/>
                  <w:sz w:val="24"/>
                  <w:szCs w:val="24"/>
                  <w:lang w:val="nb-NO"/>
                </w:rPr>
                <w:t>WCAG-standarden</w:t>
              </w:r>
              <w:r w:rsidRPr="00C93C99">
                <w:rPr>
                  <w:rFonts w:ascii="Aptos" w:hAnsi="Aptos"/>
                  <w:noProof/>
                  <w:sz w:val="24"/>
                  <w:szCs w:val="24"/>
                  <w:lang w:val="nb-NO"/>
                </w:rPr>
                <w:t>. Hentet fra uutilsynet.no: https://www.uutilsynet.no/wcag-standarden/wcag-standarden/86</w:t>
              </w:r>
            </w:p>
            <w:p w14:paraId="5DB72B3A" w14:textId="77777777" w:rsidR="00AB1212" w:rsidRPr="00C93C99" w:rsidRDefault="00AB1212">
              <w:pPr>
                <w:pStyle w:val="Bibliografi"/>
                <w:ind w:left="720" w:hanging="720"/>
                <w:rPr>
                  <w:rFonts w:ascii="Aptos" w:hAnsi="Aptos"/>
                  <w:noProof/>
                  <w:sz w:val="24"/>
                  <w:szCs w:val="24"/>
                  <w:lang w:val="nb-NO"/>
                </w:rPr>
              </w:pPr>
              <w:r w:rsidRPr="00C93C99">
                <w:rPr>
                  <w:rFonts w:ascii="Aptos" w:hAnsi="Aptos"/>
                  <w:noProof/>
                  <w:sz w:val="24"/>
                  <w:szCs w:val="24"/>
                  <w:lang w:val="nb-NO"/>
                </w:rPr>
                <w:t>Vihovde, E. H. (2024, februar 7). Hentet fra IN3240 - Testing av programvare: https://www.uio.no/studier/emner/matnat/ifi/IN3240/v24/forelesningsvideoer/chapter-2-slides.pdf</w:t>
              </w:r>
            </w:p>
            <w:p w14:paraId="11CC0123" w14:textId="7F196F46" w:rsidR="00AB1212" w:rsidRDefault="00AB1212" w:rsidP="000B2FEE">
              <w:pPr>
                <w:spacing w:line="360" w:lineRule="auto"/>
              </w:pPr>
              <w:r w:rsidRPr="00C93C99">
                <w:rPr>
                  <w:rFonts w:ascii="Aptos" w:hAnsi="Aptos"/>
                  <w:b/>
                  <w:sz w:val="24"/>
                  <w:szCs w:val="24"/>
                </w:rPr>
                <w:fldChar w:fldCharType="end"/>
              </w:r>
            </w:p>
          </w:sdtContent>
        </w:sdt>
      </w:sdtContent>
    </w:sdt>
    <w:p w14:paraId="1E0B13BD" w14:textId="77777777" w:rsidR="000B2FEE" w:rsidRDefault="000B2FEE" w:rsidP="005C77C0">
      <w:pPr>
        <w:rPr>
          <w:rFonts w:ascii="Aptos" w:eastAsia="Times New Roman" w:hAnsi="Aptos" w:cs="Times New Roman"/>
          <w:color w:val="000000" w:themeColor="text1"/>
          <w:sz w:val="24"/>
          <w:szCs w:val="24"/>
          <w:lang w:val="en-US"/>
        </w:rPr>
      </w:pPr>
    </w:p>
    <w:p w14:paraId="02C9900B" w14:textId="77777777" w:rsidR="000B2FEE" w:rsidRDefault="000B2FEE" w:rsidP="005C77C0">
      <w:pPr>
        <w:rPr>
          <w:rFonts w:ascii="Aptos" w:eastAsia="Times New Roman" w:hAnsi="Aptos" w:cs="Times New Roman"/>
          <w:color w:val="000000" w:themeColor="text1"/>
          <w:sz w:val="24"/>
          <w:szCs w:val="24"/>
          <w:lang w:val="en-US"/>
        </w:rPr>
      </w:pPr>
    </w:p>
    <w:p w14:paraId="3BCB97FC" w14:textId="77777777" w:rsidR="00925B8C" w:rsidRDefault="00925B8C" w:rsidP="005C77C0">
      <w:pPr>
        <w:rPr>
          <w:rFonts w:ascii="Aptos" w:eastAsia="Times New Roman" w:hAnsi="Aptos" w:cs="Times New Roman"/>
          <w:color w:val="000000" w:themeColor="text1"/>
          <w:sz w:val="24"/>
          <w:szCs w:val="24"/>
          <w:lang w:val="en-US"/>
        </w:rPr>
      </w:pPr>
    </w:p>
    <w:p w14:paraId="69B6FB6C" w14:textId="77777777" w:rsidR="00925B8C" w:rsidRDefault="00925B8C" w:rsidP="005C77C0">
      <w:pPr>
        <w:rPr>
          <w:rFonts w:ascii="Aptos" w:eastAsia="Times New Roman" w:hAnsi="Aptos" w:cs="Times New Roman"/>
          <w:color w:val="000000" w:themeColor="text1"/>
          <w:sz w:val="24"/>
          <w:szCs w:val="24"/>
          <w:lang w:val="en-US"/>
        </w:rPr>
      </w:pPr>
    </w:p>
    <w:p w14:paraId="25195278" w14:textId="77777777" w:rsidR="00925B8C" w:rsidRDefault="00925B8C" w:rsidP="005C77C0">
      <w:pPr>
        <w:rPr>
          <w:rFonts w:ascii="Aptos" w:eastAsia="Times New Roman" w:hAnsi="Aptos" w:cs="Times New Roman"/>
          <w:color w:val="000000" w:themeColor="text1"/>
          <w:sz w:val="24"/>
          <w:szCs w:val="24"/>
          <w:lang w:val="en-US"/>
        </w:rPr>
      </w:pPr>
    </w:p>
    <w:p w14:paraId="03C2B768" w14:textId="77777777" w:rsidR="00925B8C" w:rsidRDefault="00925B8C" w:rsidP="005C77C0">
      <w:pPr>
        <w:rPr>
          <w:rFonts w:ascii="Aptos" w:eastAsia="Times New Roman" w:hAnsi="Aptos" w:cs="Times New Roman"/>
          <w:color w:val="000000" w:themeColor="text1"/>
          <w:sz w:val="24"/>
          <w:szCs w:val="24"/>
          <w:lang w:val="en-US"/>
        </w:rPr>
      </w:pPr>
    </w:p>
    <w:p w14:paraId="62390BCA" w14:textId="77777777" w:rsidR="00925B8C" w:rsidRDefault="00925B8C" w:rsidP="005C77C0">
      <w:pPr>
        <w:rPr>
          <w:rFonts w:ascii="Aptos" w:eastAsia="Times New Roman" w:hAnsi="Aptos" w:cs="Times New Roman"/>
          <w:color w:val="000000" w:themeColor="text1"/>
          <w:sz w:val="24"/>
          <w:szCs w:val="24"/>
          <w:lang w:val="en-US"/>
        </w:rPr>
      </w:pPr>
    </w:p>
    <w:p w14:paraId="5341EB5C" w14:textId="77777777" w:rsidR="00925B8C" w:rsidRDefault="00925B8C" w:rsidP="005C77C0">
      <w:pPr>
        <w:rPr>
          <w:rFonts w:ascii="Aptos" w:eastAsia="Times New Roman" w:hAnsi="Aptos" w:cs="Times New Roman"/>
          <w:color w:val="000000" w:themeColor="text1"/>
          <w:sz w:val="24"/>
          <w:szCs w:val="24"/>
          <w:lang w:val="en-US"/>
        </w:rPr>
      </w:pPr>
    </w:p>
    <w:p w14:paraId="45731ECE" w14:textId="77777777" w:rsidR="00925B8C" w:rsidRDefault="00925B8C" w:rsidP="005C77C0">
      <w:pPr>
        <w:rPr>
          <w:rFonts w:ascii="Aptos" w:eastAsia="Times New Roman" w:hAnsi="Aptos" w:cs="Times New Roman"/>
          <w:color w:val="000000" w:themeColor="text1"/>
          <w:sz w:val="24"/>
          <w:szCs w:val="24"/>
          <w:lang w:val="en-US"/>
        </w:rPr>
      </w:pPr>
    </w:p>
    <w:p w14:paraId="5F90511E" w14:textId="77777777" w:rsidR="00925B8C" w:rsidRDefault="00925B8C" w:rsidP="005C77C0">
      <w:pPr>
        <w:rPr>
          <w:rFonts w:ascii="Aptos" w:eastAsia="Times New Roman" w:hAnsi="Aptos" w:cs="Times New Roman"/>
          <w:color w:val="000000" w:themeColor="text1"/>
          <w:sz w:val="24"/>
          <w:szCs w:val="24"/>
          <w:lang w:val="en-US"/>
        </w:rPr>
      </w:pPr>
    </w:p>
    <w:p w14:paraId="0BAA7B66" w14:textId="77777777" w:rsidR="00925B8C" w:rsidRDefault="00925B8C" w:rsidP="005C77C0">
      <w:pPr>
        <w:rPr>
          <w:rFonts w:ascii="Aptos" w:eastAsia="Times New Roman" w:hAnsi="Aptos" w:cs="Times New Roman"/>
          <w:color w:val="000000" w:themeColor="text1"/>
          <w:sz w:val="24"/>
          <w:szCs w:val="24"/>
          <w:lang w:val="en-US"/>
        </w:rPr>
      </w:pPr>
    </w:p>
    <w:p w14:paraId="65941B21" w14:textId="77777777" w:rsidR="00925B8C" w:rsidRDefault="00925B8C" w:rsidP="005C77C0">
      <w:pPr>
        <w:rPr>
          <w:rFonts w:ascii="Aptos" w:eastAsia="Times New Roman" w:hAnsi="Aptos" w:cs="Times New Roman"/>
          <w:color w:val="000000" w:themeColor="text1"/>
          <w:sz w:val="24"/>
          <w:szCs w:val="24"/>
          <w:lang w:val="en-US"/>
        </w:rPr>
      </w:pPr>
    </w:p>
    <w:p w14:paraId="55E8E710" w14:textId="77777777" w:rsidR="00925B8C" w:rsidRDefault="00925B8C" w:rsidP="005C77C0">
      <w:pPr>
        <w:rPr>
          <w:rFonts w:ascii="Aptos" w:eastAsia="Times New Roman" w:hAnsi="Aptos" w:cs="Times New Roman"/>
          <w:color w:val="000000" w:themeColor="text1"/>
          <w:sz w:val="24"/>
          <w:szCs w:val="24"/>
          <w:lang w:val="en-US"/>
        </w:rPr>
      </w:pPr>
    </w:p>
    <w:p w14:paraId="72C85675" w14:textId="77777777" w:rsidR="00925B8C" w:rsidRDefault="00925B8C" w:rsidP="005C77C0">
      <w:pPr>
        <w:rPr>
          <w:rFonts w:ascii="Aptos" w:eastAsia="Times New Roman" w:hAnsi="Aptos" w:cs="Times New Roman"/>
          <w:color w:val="000000" w:themeColor="text1"/>
          <w:sz w:val="24"/>
          <w:szCs w:val="24"/>
          <w:lang w:val="en-US"/>
        </w:rPr>
      </w:pPr>
    </w:p>
    <w:p w14:paraId="2CDFEF05" w14:textId="77777777" w:rsidR="00925B8C" w:rsidRDefault="00925B8C" w:rsidP="005C77C0">
      <w:pPr>
        <w:rPr>
          <w:rFonts w:ascii="Aptos" w:eastAsia="Times New Roman" w:hAnsi="Aptos" w:cs="Times New Roman"/>
          <w:color w:val="000000" w:themeColor="text1"/>
          <w:sz w:val="24"/>
          <w:szCs w:val="24"/>
          <w:lang w:val="en-US"/>
        </w:rPr>
      </w:pPr>
    </w:p>
    <w:p w14:paraId="416B06A3" w14:textId="77777777" w:rsidR="00696646" w:rsidRDefault="00696646" w:rsidP="005C77C0">
      <w:pPr>
        <w:rPr>
          <w:rFonts w:ascii="Aptos" w:eastAsia="Times New Roman" w:hAnsi="Aptos" w:cs="Times New Roman"/>
          <w:color w:val="000000" w:themeColor="text1"/>
          <w:sz w:val="24"/>
          <w:szCs w:val="24"/>
          <w:lang w:val="en-US"/>
        </w:rPr>
      </w:pPr>
    </w:p>
    <w:p w14:paraId="58DBDFCD" w14:textId="77777777" w:rsidR="00925B8C" w:rsidRDefault="00925B8C" w:rsidP="005C77C0">
      <w:pPr>
        <w:rPr>
          <w:rFonts w:ascii="Aptos" w:eastAsia="Times New Roman" w:hAnsi="Aptos" w:cs="Times New Roman"/>
          <w:color w:val="000000" w:themeColor="text1"/>
          <w:sz w:val="24"/>
          <w:szCs w:val="24"/>
          <w:lang w:val="en-US"/>
        </w:rPr>
      </w:pPr>
    </w:p>
    <w:p w14:paraId="0F59490F" w14:textId="77777777" w:rsidR="0015087E" w:rsidRDefault="0015087E" w:rsidP="005C77C0">
      <w:pPr>
        <w:rPr>
          <w:rFonts w:ascii="Aptos" w:eastAsia="Times New Roman" w:hAnsi="Aptos" w:cs="Times New Roman"/>
          <w:color w:val="000000" w:themeColor="text1"/>
          <w:sz w:val="24"/>
          <w:szCs w:val="24"/>
          <w:lang w:val="en-US"/>
        </w:rPr>
      </w:pPr>
    </w:p>
    <w:p w14:paraId="14B7E5B9" w14:textId="77777777" w:rsidR="0015087E" w:rsidRPr="009C7043" w:rsidRDefault="0015087E" w:rsidP="005C77C0">
      <w:pPr>
        <w:rPr>
          <w:rFonts w:ascii="Aptos" w:eastAsia="Times New Roman" w:hAnsi="Aptos" w:cs="Times New Roman"/>
          <w:color w:val="000000" w:themeColor="text1"/>
          <w:sz w:val="24"/>
          <w:szCs w:val="24"/>
          <w:lang w:val="en-US"/>
        </w:rPr>
      </w:pPr>
    </w:p>
    <w:p w14:paraId="7614156C" w14:textId="0E3D3A12" w:rsidR="009569E6" w:rsidRPr="0015087E" w:rsidRDefault="00D65FD9" w:rsidP="006128A3">
      <w:pPr>
        <w:pStyle w:val="Listeavsnitt"/>
        <w:numPr>
          <w:ilvl w:val="0"/>
          <w:numId w:val="11"/>
        </w:numPr>
        <w:spacing w:line="276" w:lineRule="auto"/>
        <w:ind w:right="-20"/>
        <w:rPr>
          <w:rFonts w:ascii="Aptos" w:eastAsia="Times New Roman" w:hAnsi="Aptos" w:cs="Times New Roman"/>
          <w:b/>
          <w:color w:val="000000" w:themeColor="text1"/>
          <w:sz w:val="48"/>
          <w:szCs w:val="48"/>
        </w:rPr>
      </w:pPr>
      <w:r>
        <w:rPr>
          <w:noProof/>
        </w:rPr>
        <w:lastRenderedPageBreak/>
        <mc:AlternateContent>
          <mc:Choice Requires="wps">
            <w:drawing>
              <wp:anchor distT="0" distB="0" distL="114300" distR="114300" simplePos="0" relativeHeight="251658245" behindDoc="0" locked="0" layoutInCell="1" allowOverlap="1" wp14:anchorId="5DE97AEF" wp14:editId="60EF320F">
                <wp:simplePos x="0" y="0"/>
                <wp:positionH relativeFrom="column">
                  <wp:posOffset>0</wp:posOffset>
                </wp:positionH>
                <wp:positionV relativeFrom="paragraph">
                  <wp:posOffset>5495290</wp:posOffset>
                </wp:positionV>
                <wp:extent cx="5986780" cy="635"/>
                <wp:effectExtent l="0" t="0" r="0" b="12065"/>
                <wp:wrapTopAndBottom/>
                <wp:docPr id="1545919621" name="Tekstboks 1"/>
                <wp:cNvGraphicFramePr/>
                <a:graphic xmlns:a="http://schemas.openxmlformats.org/drawingml/2006/main">
                  <a:graphicData uri="http://schemas.microsoft.com/office/word/2010/wordprocessingShape">
                    <wps:wsp>
                      <wps:cNvSpPr txBox="1"/>
                      <wps:spPr>
                        <a:xfrm>
                          <a:off x="0" y="0"/>
                          <a:ext cx="5986780" cy="635"/>
                        </a:xfrm>
                        <a:prstGeom prst="rect">
                          <a:avLst/>
                        </a:prstGeom>
                        <a:solidFill>
                          <a:prstClr val="white"/>
                        </a:solidFill>
                        <a:ln>
                          <a:noFill/>
                        </a:ln>
                      </wps:spPr>
                      <wps:txbx>
                        <w:txbxContent>
                          <w:p w14:paraId="359773AB" w14:textId="6AA1DFED" w:rsidR="00D65FD9" w:rsidRPr="00337405" w:rsidRDefault="00D65FD9" w:rsidP="00D65FD9">
                            <w:pPr>
                              <w:pStyle w:val="Bildetekst"/>
                              <w:rPr>
                                <w:noProof/>
                                <w:color w:val="000000" w:themeColor="text1"/>
                                <w:sz w:val="22"/>
                                <w:szCs w:val="22"/>
                                <w:lang w:val="nb-NO"/>
                              </w:rPr>
                            </w:pPr>
                            <w:bookmarkStart w:id="0" w:name="_Ref166787484"/>
                            <w:r w:rsidRPr="00337405">
                              <w:rPr>
                                <w:lang w:val="nb-NO"/>
                              </w:rPr>
                              <w:t xml:space="preserve">Figur </w:t>
                            </w:r>
                            <w:r>
                              <w:fldChar w:fldCharType="begin"/>
                            </w:r>
                            <w:r w:rsidRPr="00337405">
                              <w:rPr>
                                <w:lang w:val="nb-NO"/>
                              </w:rPr>
                              <w:instrText xml:space="preserve"> SEQ Figur \* ARABIC </w:instrText>
                            </w:r>
                            <w:r>
                              <w:fldChar w:fldCharType="separate"/>
                            </w:r>
                            <w:r w:rsidR="002F6BA5" w:rsidRPr="00337405">
                              <w:rPr>
                                <w:noProof/>
                                <w:lang w:val="nb-NO"/>
                              </w:rPr>
                              <w:t>1</w:t>
                            </w:r>
                            <w:r>
                              <w:fldChar w:fldCharType="end"/>
                            </w:r>
                            <w:bookmarkEnd w:id="0"/>
                            <w:r w:rsidR="00337405" w:rsidRPr="00337405">
                              <w:rPr>
                                <w:lang w:val="nb-NO"/>
                              </w:rPr>
                              <w:t>: Flytdiagram av hovedfunksjonaliteten i appen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E97AEF" id="_x0000_t202" coordsize="21600,21600" o:spt="202" path="m,l,21600r21600,l21600,xe">
                <v:stroke joinstyle="miter"/>
                <v:path gradientshapeok="t" o:connecttype="rect"/>
              </v:shapetype>
              <v:shape id="Tekstboks 1" o:spid="_x0000_s1026" type="#_x0000_t202" style="position:absolute;left:0;text-align:left;margin-left:0;margin-top:432.7pt;width:471.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" stroked="f">
                <v:textbox style="mso-fit-shape-to-text:t" inset="0,0,0,0">
                  <w:txbxContent>
                    <w:p w14:paraId="359773AB" w14:textId="6AA1DFED" w:rsidR="00D65FD9" w:rsidRPr="00337405" w:rsidRDefault="00D65FD9" w:rsidP="00D65FD9">
                      <w:pPr>
                        <w:pStyle w:val="Bildetekst"/>
                        <w:rPr>
                          <w:noProof/>
                          <w:color w:val="000000" w:themeColor="text1"/>
                          <w:sz w:val="22"/>
                          <w:szCs w:val="22"/>
                          <w:lang w:val="nb-NO"/>
                        </w:rPr>
                      </w:pPr>
                      <w:bookmarkStart w:id="1" w:name="_Ref166787484"/>
                      <w:r w:rsidRPr="00337405">
                        <w:rPr>
                          <w:lang w:val="nb-NO"/>
                        </w:rPr>
                        <w:t xml:space="preserve">Figur </w:t>
                      </w:r>
                      <w:r>
                        <w:fldChar w:fldCharType="begin"/>
                      </w:r>
                      <w:r w:rsidRPr="00337405">
                        <w:rPr>
                          <w:lang w:val="nb-NO"/>
                        </w:rPr>
                        <w:instrText xml:space="preserve"> SEQ Figur \* ARABIC </w:instrText>
                      </w:r>
                      <w:r>
                        <w:fldChar w:fldCharType="separate"/>
                      </w:r>
                      <w:r w:rsidR="002F6BA5" w:rsidRPr="00337405">
                        <w:rPr>
                          <w:noProof/>
                          <w:lang w:val="nb-NO"/>
                        </w:rPr>
                        <w:t>1</w:t>
                      </w:r>
                      <w:r>
                        <w:fldChar w:fldCharType="end"/>
                      </w:r>
                      <w:bookmarkEnd w:id="1"/>
                      <w:r w:rsidR="00337405" w:rsidRPr="00337405">
                        <w:rPr>
                          <w:lang w:val="nb-NO"/>
                        </w:rPr>
                        <w:t>: Flytdiagram av hovedfunksjonaliteten i appen</w:t>
                      </w:r>
                    </w:p>
                  </w:txbxContent>
                </v:textbox>
                <w10:wrap type="topAndBottom"/>
              </v:shape>
            </w:pict>
          </mc:Fallback>
        </mc:AlternateContent>
      </w:r>
      <w:r w:rsidRPr="008C5BDF">
        <w:rPr>
          <w:noProof/>
          <w:color w:val="000000" w:themeColor="text1"/>
        </w:rPr>
        <w:drawing>
          <wp:anchor distT="0" distB="0" distL="114300" distR="114300" simplePos="0" relativeHeight="251658244" behindDoc="0" locked="0" layoutInCell="1" allowOverlap="1" wp14:anchorId="779B6DAF" wp14:editId="6DA4D12E">
            <wp:simplePos x="0" y="0"/>
            <wp:positionH relativeFrom="column">
              <wp:posOffset>0</wp:posOffset>
            </wp:positionH>
            <wp:positionV relativeFrom="paragraph">
              <wp:posOffset>625909</wp:posOffset>
            </wp:positionV>
            <wp:extent cx="5986780" cy="4812665"/>
            <wp:effectExtent l="0" t="0" r="0" b="635"/>
            <wp:wrapTopAndBottom/>
            <wp:docPr id="110284636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6360" name="Picture 1">
                      <a:extLst>
                        <a:ext uri="{C183D7F6-B498-43B3-948B-1728B52AA6E4}">
                          <adec:decorative xmlns:adec="http://schemas.microsoft.com/office/drawing/2017/decorative" val="1"/>
                        </a:ext>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6780" cy="4812665"/>
                    </a:xfrm>
                    <a:prstGeom prst="rect">
                      <a:avLst/>
                    </a:prstGeom>
                  </pic:spPr>
                </pic:pic>
              </a:graphicData>
            </a:graphic>
            <wp14:sizeRelH relativeFrom="page">
              <wp14:pctWidth>0</wp14:pctWidth>
            </wp14:sizeRelH>
            <wp14:sizeRelV relativeFrom="page">
              <wp14:pctHeight>0</wp14:pctHeight>
            </wp14:sizeRelV>
          </wp:anchor>
        </w:drawing>
      </w:r>
      <w:r w:rsidR="007A2496" w:rsidRPr="791C6E73">
        <w:rPr>
          <w:rFonts w:ascii="Aptos" w:eastAsia="Times New Roman" w:hAnsi="Aptos" w:cs="Times New Roman"/>
          <w:b/>
          <w:color w:val="000000" w:themeColor="text1"/>
          <w:sz w:val="48"/>
          <w:szCs w:val="48"/>
        </w:rPr>
        <w:t>Vedlegg</w:t>
      </w:r>
      <w:r w:rsidR="007A2496" w:rsidRPr="791C6E73">
        <w:rPr>
          <w:rFonts w:ascii="Aptos" w:eastAsia="Times New Roman" w:hAnsi="Aptos" w:cs="Times New Roman"/>
          <w:b/>
          <w:i/>
          <w:sz w:val="28"/>
          <w:szCs w:val="28"/>
        </w:rPr>
        <w:t xml:space="preserve"> </w:t>
      </w:r>
    </w:p>
    <w:p w14:paraId="3D28B95A" w14:textId="1430A06A" w:rsidR="0015087E" w:rsidRDefault="0015087E" w:rsidP="0015087E">
      <w:pPr>
        <w:pStyle w:val="Listeavsnitt"/>
        <w:spacing w:line="276" w:lineRule="auto"/>
        <w:ind w:left="380" w:right="-20"/>
        <w:rPr>
          <w:rFonts w:ascii="Aptos" w:eastAsia="Times New Roman" w:hAnsi="Aptos" w:cs="Times New Roman"/>
          <w:b/>
          <w:i/>
          <w:sz w:val="28"/>
          <w:szCs w:val="28"/>
        </w:rPr>
      </w:pPr>
    </w:p>
    <w:p w14:paraId="75BD7E34" w14:textId="5024B47C" w:rsidR="0015087E" w:rsidRDefault="0015087E" w:rsidP="0015087E">
      <w:pPr>
        <w:pStyle w:val="Listeavsnitt"/>
        <w:spacing w:line="276" w:lineRule="auto"/>
        <w:ind w:left="380" w:right="-20"/>
        <w:rPr>
          <w:rFonts w:ascii="Aptos" w:eastAsia="Times New Roman" w:hAnsi="Aptos" w:cs="Times New Roman"/>
          <w:b/>
          <w:i/>
          <w:sz w:val="28"/>
          <w:szCs w:val="28"/>
        </w:rPr>
      </w:pPr>
    </w:p>
    <w:p w14:paraId="5DD98224" w14:textId="7A6EED23" w:rsidR="0015087E" w:rsidRPr="0015087E" w:rsidRDefault="0015087E" w:rsidP="0015087E">
      <w:pPr>
        <w:pStyle w:val="Listeavsnitt"/>
        <w:spacing w:line="276" w:lineRule="auto"/>
        <w:ind w:left="380" w:right="-20"/>
        <w:rPr>
          <w:rFonts w:ascii="Aptos" w:eastAsia="Times New Roman" w:hAnsi="Aptos" w:cs="Times New Roman"/>
          <w:bCs/>
          <w:iCs/>
          <w:color w:val="000000" w:themeColor="text1"/>
          <w:sz w:val="48"/>
          <w:szCs w:val="48"/>
        </w:rPr>
      </w:pPr>
    </w:p>
    <w:p w14:paraId="518EB851" w14:textId="460D9F5A" w:rsidR="0015087E" w:rsidRDefault="000D2C2A">
      <w:pPr>
        <w:rPr>
          <w:rFonts w:ascii="Aptos" w:eastAsia="Times New Roman" w:hAnsi="Aptos" w:cs="Times New Roman"/>
          <w:b/>
          <w:sz w:val="28"/>
          <w:szCs w:val="28"/>
        </w:rPr>
      </w:pPr>
      <w:r w:rsidRPr="791C6E73">
        <w:rPr>
          <w:rFonts w:ascii="Aptos" w:eastAsia="Times New Roman" w:hAnsi="Aptos" w:cs="Times New Roman"/>
          <w:b/>
          <w:sz w:val="28"/>
          <w:szCs w:val="28"/>
        </w:rPr>
        <w:br w:type="page"/>
      </w:r>
      <w:r w:rsidR="00125C87">
        <w:rPr>
          <w:noProof/>
        </w:rPr>
        <w:lastRenderedPageBreak/>
        <mc:AlternateContent>
          <mc:Choice Requires="wps">
            <w:drawing>
              <wp:anchor distT="0" distB="0" distL="114300" distR="114300" simplePos="0" relativeHeight="251658249" behindDoc="0" locked="0" layoutInCell="1" allowOverlap="1" wp14:anchorId="2DAB29C4" wp14:editId="10FD3777">
                <wp:simplePos x="0" y="0"/>
                <wp:positionH relativeFrom="column">
                  <wp:posOffset>3102787</wp:posOffset>
                </wp:positionH>
                <wp:positionV relativeFrom="paragraph">
                  <wp:posOffset>6996399</wp:posOffset>
                </wp:positionV>
                <wp:extent cx="3114675" cy="635"/>
                <wp:effectExtent l="0" t="0" r="0" b="12065"/>
                <wp:wrapThrough wrapText="bothSides">
                  <wp:wrapPolygon edited="0">
                    <wp:start x="0" y="0"/>
                    <wp:lineTo x="0" y="0"/>
                    <wp:lineTo x="21490" y="0"/>
                    <wp:lineTo x="21490" y="0"/>
                    <wp:lineTo x="0" y="0"/>
                  </wp:wrapPolygon>
                </wp:wrapThrough>
                <wp:docPr id="2044713608" name="Tekstboks 1"/>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71D74B02" w14:textId="58E783D1" w:rsidR="00D4038C" w:rsidRPr="00A62BFF" w:rsidRDefault="00D4038C" w:rsidP="00D4038C">
                            <w:pPr>
                              <w:pStyle w:val="Bildetekst"/>
                              <w:rPr>
                                <w:rFonts w:ascii="Aptos" w:eastAsia="Times New Roman" w:hAnsi="Aptos" w:cs="Times New Roman"/>
                                <w:b/>
                                <w:sz w:val="28"/>
                                <w:szCs w:val="28"/>
                                <w:lang w:val="nb-NO"/>
                              </w:rPr>
                            </w:pPr>
                            <w:bookmarkStart w:id="2" w:name="_Ref166787536"/>
                            <w:r w:rsidRPr="00A62BFF">
                              <w:rPr>
                                <w:lang w:val="nb-NO"/>
                              </w:rPr>
                              <w:t xml:space="preserve">Figur </w:t>
                            </w:r>
                            <w:r>
                              <w:fldChar w:fldCharType="begin"/>
                            </w:r>
                            <w:r w:rsidRPr="00A62BFF">
                              <w:rPr>
                                <w:lang w:val="nb-NO"/>
                              </w:rPr>
                              <w:instrText xml:space="preserve"> SEQ Figur \* ARABIC </w:instrText>
                            </w:r>
                            <w:r>
                              <w:fldChar w:fldCharType="separate"/>
                            </w:r>
                            <w:r w:rsidR="002F6BA5" w:rsidRPr="00A62BFF">
                              <w:rPr>
                                <w:noProof/>
                                <w:lang w:val="nb-NO"/>
                              </w:rPr>
                              <w:t>3</w:t>
                            </w:r>
                            <w:r>
                              <w:fldChar w:fldCharType="end"/>
                            </w:r>
                            <w:bookmarkEnd w:id="2"/>
                            <w:r w:rsidR="00337405" w:rsidRPr="00A62BFF">
                              <w:rPr>
                                <w:lang w:val="nb-NO"/>
                              </w:rPr>
                              <w:t xml:space="preserve">: Interaktivt kart – </w:t>
                            </w:r>
                            <w:r w:rsidR="00A62BFF" w:rsidRPr="00A62BFF">
                              <w:rPr>
                                <w:lang w:val="nb-NO"/>
                              </w:rPr>
                              <w:t>Sammendrag av</w:t>
                            </w:r>
                            <w:r w:rsidR="00337405" w:rsidRPr="00A62BFF">
                              <w:rPr>
                                <w:lang w:val="nb-NO"/>
                              </w:rPr>
                              <w:t xml:space="preserve"> værdata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B29C4" id="_x0000_s1027" type="#_x0000_t202" style="position:absolute;margin-left:244.3pt;margin-top:550.9pt;width:245.2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dLGQIAAD8EAAAOAAAAZHJzL2Uyb0RvYy54bWysU8Fu2zAMvQ/YPwi6L07aNRuM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s9nH+acbziTF5tc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" stroked="f">
                <v:textbox style="mso-fit-shape-to-text:t" inset="0,0,0,0">
                  <w:txbxContent>
                    <w:p w14:paraId="71D74B02" w14:textId="58E783D1" w:rsidR="00D4038C" w:rsidRPr="00A62BFF" w:rsidRDefault="00D4038C" w:rsidP="00D4038C">
                      <w:pPr>
                        <w:pStyle w:val="Bildetekst"/>
                        <w:rPr>
                          <w:rFonts w:ascii="Aptos" w:eastAsia="Times New Roman" w:hAnsi="Aptos" w:cs="Times New Roman"/>
                          <w:b/>
                          <w:sz w:val="28"/>
                          <w:szCs w:val="28"/>
                          <w:lang w:val="nb-NO"/>
                        </w:rPr>
                      </w:pPr>
                      <w:bookmarkStart w:id="3" w:name="_Ref166787536"/>
                      <w:r w:rsidRPr="00A62BFF">
                        <w:rPr>
                          <w:lang w:val="nb-NO"/>
                        </w:rPr>
                        <w:t xml:space="preserve">Figur </w:t>
                      </w:r>
                      <w:r>
                        <w:fldChar w:fldCharType="begin"/>
                      </w:r>
                      <w:r w:rsidRPr="00A62BFF">
                        <w:rPr>
                          <w:lang w:val="nb-NO"/>
                        </w:rPr>
                        <w:instrText xml:space="preserve"> SEQ Figur \* ARABIC </w:instrText>
                      </w:r>
                      <w:r>
                        <w:fldChar w:fldCharType="separate"/>
                      </w:r>
                      <w:r w:rsidR="002F6BA5" w:rsidRPr="00A62BFF">
                        <w:rPr>
                          <w:noProof/>
                          <w:lang w:val="nb-NO"/>
                        </w:rPr>
                        <w:t>3</w:t>
                      </w:r>
                      <w:r>
                        <w:fldChar w:fldCharType="end"/>
                      </w:r>
                      <w:bookmarkEnd w:id="3"/>
                      <w:r w:rsidR="00337405" w:rsidRPr="00A62BFF">
                        <w:rPr>
                          <w:lang w:val="nb-NO"/>
                        </w:rPr>
                        <w:t xml:space="preserve">: Interaktivt kart – </w:t>
                      </w:r>
                      <w:r w:rsidR="00A62BFF" w:rsidRPr="00A62BFF">
                        <w:rPr>
                          <w:lang w:val="nb-NO"/>
                        </w:rPr>
                        <w:t>Sammendrag av</w:t>
                      </w:r>
                      <w:r w:rsidR="00337405" w:rsidRPr="00A62BFF">
                        <w:rPr>
                          <w:lang w:val="nb-NO"/>
                        </w:rPr>
                        <w:t xml:space="preserve"> værdata</w:t>
                      </w:r>
                    </w:p>
                  </w:txbxContent>
                </v:textbox>
                <w10:wrap type="through"/>
              </v:shape>
            </w:pict>
          </mc:Fallback>
        </mc:AlternateContent>
      </w:r>
      <w:r w:rsidR="00125C87" w:rsidRPr="005A703A">
        <w:rPr>
          <w:rFonts w:ascii="Aptos" w:eastAsia="Times New Roman" w:hAnsi="Aptos" w:cs="Times New Roman"/>
          <w:b/>
          <w:noProof/>
          <w:sz w:val="28"/>
          <w:szCs w:val="28"/>
        </w:rPr>
        <w:drawing>
          <wp:anchor distT="0" distB="0" distL="114300" distR="114300" simplePos="0" relativeHeight="251658248" behindDoc="0" locked="0" layoutInCell="1" allowOverlap="1" wp14:anchorId="43825D12" wp14:editId="66B29441">
            <wp:simplePos x="0" y="0"/>
            <wp:positionH relativeFrom="column">
              <wp:posOffset>3066415</wp:posOffset>
            </wp:positionH>
            <wp:positionV relativeFrom="paragraph">
              <wp:posOffset>330565</wp:posOffset>
            </wp:positionV>
            <wp:extent cx="3114675" cy="6602095"/>
            <wp:effectExtent l="0" t="0" r="0" b="1905"/>
            <wp:wrapThrough wrapText="bothSides">
              <wp:wrapPolygon edited="0">
                <wp:start x="0" y="0"/>
                <wp:lineTo x="0" y="21565"/>
                <wp:lineTo x="21490" y="21565"/>
                <wp:lineTo x="21490" y="0"/>
                <wp:lineTo x="0" y="0"/>
              </wp:wrapPolygon>
            </wp:wrapThrough>
            <wp:docPr id="1050499638"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9638" name="Bilde 1" descr="Et bilde som inneholder tekst, skjermbilde, Font, nummer&#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4675" cy="6602095"/>
                    </a:xfrm>
                    <a:prstGeom prst="rect">
                      <a:avLst/>
                    </a:prstGeom>
                  </pic:spPr>
                </pic:pic>
              </a:graphicData>
            </a:graphic>
            <wp14:sizeRelH relativeFrom="page">
              <wp14:pctWidth>0</wp14:pctWidth>
            </wp14:sizeRelH>
            <wp14:sizeRelV relativeFrom="page">
              <wp14:pctHeight>0</wp14:pctHeight>
            </wp14:sizeRelV>
          </wp:anchor>
        </w:drawing>
      </w:r>
      <w:r w:rsidR="00125C87">
        <w:rPr>
          <w:noProof/>
        </w:rPr>
        <mc:AlternateContent>
          <mc:Choice Requires="wps">
            <w:drawing>
              <wp:anchor distT="0" distB="0" distL="114300" distR="114300" simplePos="0" relativeHeight="251658247" behindDoc="0" locked="0" layoutInCell="1" allowOverlap="1" wp14:anchorId="260BB59F" wp14:editId="6AAC42AF">
                <wp:simplePos x="0" y="0"/>
                <wp:positionH relativeFrom="column">
                  <wp:posOffset>-329784</wp:posOffset>
                </wp:positionH>
                <wp:positionV relativeFrom="paragraph">
                  <wp:posOffset>6996430</wp:posOffset>
                </wp:positionV>
                <wp:extent cx="3133090" cy="635"/>
                <wp:effectExtent l="0" t="0" r="3810" b="12065"/>
                <wp:wrapThrough wrapText="bothSides">
                  <wp:wrapPolygon edited="0">
                    <wp:start x="0" y="0"/>
                    <wp:lineTo x="0" y="0"/>
                    <wp:lineTo x="21539" y="0"/>
                    <wp:lineTo x="21539" y="0"/>
                    <wp:lineTo x="0" y="0"/>
                  </wp:wrapPolygon>
                </wp:wrapThrough>
                <wp:docPr id="1388019834" name="Tekstboks 1"/>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22CF8C93" w14:textId="72D17D98" w:rsidR="00B6387F" w:rsidRPr="00D823D2" w:rsidRDefault="00B6387F" w:rsidP="00B6387F">
                            <w:pPr>
                              <w:pStyle w:val="Bildetekst"/>
                              <w:rPr>
                                <w:rFonts w:ascii="Aptos" w:eastAsia="Times New Roman" w:hAnsi="Aptos" w:cs="Times New Roman"/>
                                <w:b/>
                                <w:sz w:val="28"/>
                                <w:szCs w:val="28"/>
                              </w:rPr>
                            </w:pPr>
                            <w:bookmarkStart w:id="4" w:name="_Ref166787405"/>
                            <w:r>
                              <w:t xml:space="preserve">Figur </w:t>
                            </w:r>
                            <w:r>
                              <w:fldChar w:fldCharType="begin"/>
                            </w:r>
                            <w:r>
                              <w:instrText xml:space="preserve"> SEQ Figur \* ARABIC </w:instrText>
                            </w:r>
                            <w:r>
                              <w:fldChar w:fldCharType="separate"/>
                            </w:r>
                            <w:r w:rsidR="002F6BA5">
                              <w:rPr>
                                <w:noProof/>
                              </w:rPr>
                              <w:t>2</w:t>
                            </w:r>
                            <w:r>
                              <w:fldChar w:fldCharType="end"/>
                            </w:r>
                            <w:bookmarkEnd w:id="4"/>
                            <w:r w:rsidR="00337405">
                              <w:t>: Hjemskjerm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BB59F" id="_x0000_s1028" type="#_x0000_t202" style="position:absolute;margin-left:-25.95pt;margin-top:550.9pt;width:246.7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0A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ovF9D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" stroked="f">
                <v:textbox style="mso-fit-shape-to-text:t" inset="0,0,0,0">
                  <w:txbxContent>
                    <w:p w14:paraId="22CF8C93" w14:textId="72D17D98" w:rsidR="00B6387F" w:rsidRPr="00D823D2" w:rsidRDefault="00B6387F" w:rsidP="00B6387F">
                      <w:pPr>
                        <w:pStyle w:val="Bildetekst"/>
                        <w:rPr>
                          <w:rFonts w:ascii="Aptos" w:eastAsia="Times New Roman" w:hAnsi="Aptos" w:cs="Times New Roman"/>
                          <w:b/>
                          <w:sz w:val="28"/>
                          <w:szCs w:val="28"/>
                        </w:rPr>
                      </w:pPr>
                      <w:bookmarkStart w:id="5" w:name="_Ref166787405"/>
                      <w:r>
                        <w:t xml:space="preserve">Figur </w:t>
                      </w:r>
                      <w:r>
                        <w:fldChar w:fldCharType="begin"/>
                      </w:r>
                      <w:r>
                        <w:instrText xml:space="preserve"> SEQ Figur \* ARABIC </w:instrText>
                      </w:r>
                      <w:r>
                        <w:fldChar w:fldCharType="separate"/>
                      </w:r>
                      <w:r w:rsidR="002F6BA5">
                        <w:rPr>
                          <w:noProof/>
                        </w:rPr>
                        <w:t>2</w:t>
                      </w:r>
                      <w:r>
                        <w:fldChar w:fldCharType="end"/>
                      </w:r>
                      <w:bookmarkEnd w:id="5"/>
                      <w:r w:rsidR="00337405">
                        <w:t>: Hjemskjerm</w:t>
                      </w:r>
                    </w:p>
                  </w:txbxContent>
                </v:textbox>
                <w10:wrap type="through"/>
              </v:shape>
            </w:pict>
          </mc:Fallback>
        </mc:AlternateContent>
      </w:r>
      <w:r w:rsidR="00125C87" w:rsidRPr="001419E6">
        <w:rPr>
          <w:rFonts w:ascii="Aptos" w:eastAsia="Times New Roman" w:hAnsi="Aptos" w:cs="Times New Roman"/>
          <w:b/>
          <w:noProof/>
          <w:sz w:val="28"/>
          <w:szCs w:val="28"/>
        </w:rPr>
        <w:drawing>
          <wp:anchor distT="0" distB="0" distL="114300" distR="114300" simplePos="0" relativeHeight="251658246" behindDoc="0" locked="0" layoutInCell="1" allowOverlap="1" wp14:anchorId="0A81DC9C" wp14:editId="2C718B9A">
            <wp:simplePos x="0" y="0"/>
            <wp:positionH relativeFrom="column">
              <wp:posOffset>-329784</wp:posOffset>
            </wp:positionH>
            <wp:positionV relativeFrom="paragraph">
              <wp:posOffset>337185</wp:posOffset>
            </wp:positionV>
            <wp:extent cx="3133090" cy="6602095"/>
            <wp:effectExtent l="0" t="0" r="3810" b="1905"/>
            <wp:wrapThrough wrapText="bothSides">
              <wp:wrapPolygon edited="0">
                <wp:start x="0" y="0"/>
                <wp:lineTo x="0" y="21565"/>
                <wp:lineTo x="21539" y="21565"/>
                <wp:lineTo x="21539" y="0"/>
                <wp:lineTo x="0" y="0"/>
              </wp:wrapPolygon>
            </wp:wrapThrough>
            <wp:docPr id="1841785475" name="Bilde 1" descr="Et bilde som inneholder kart, tekst, atlas,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85475" name="Bilde 1" descr="Et bilde som inneholder kart, tekst, atlas, skjermbilde&#10;&#10;Automatisk generer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3133090" cy="6602095"/>
                    </a:xfrm>
                    <a:prstGeom prst="rect">
                      <a:avLst/>
                    </a:prstGeom>
                  </pic:spPr>
                </pic:pic>
              </a:graphicData>
            </a:graphic>
            <wp14:sizeRelH relativeFrom="page">
              <wp14:pctWidth>0</wp14:pctWidth>
            </wp14:sizeRelH>
            <wp14:sizeRelV relativeFrom="page">
              <wp14:pctHeight>0</wp14:pctHeight>
            </wp14:sizeRelV>
          </wp:anchor>
        </w:drawing>
      </w:r>
      <w:r w:rsidR="0015087E">
        <w:rPr>
          <w:rFonts w:ascii="Aptos" w:eastAsia="Times New Roman" w:hAnsi="Aptos" w:cs="Times New Roman"/>
          <w:b/>
          <w:sz w:val="28"/>
          <w:szCs w:val="28"/>
        </w:rPr>
        <w:br w:type="page"/>
      </w:r>
    </w:p>
    <w:p w14:paraId="5E90FA61" w14:textId="4A1A2DA1" w:rsidR="0015087E" w:rsidRDefault="00125C87">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53" behindDoc="0" locked="0" layoutInCell="1" allowOverlap="1" wp14:anchorId="4D56C98E" wp14:editId="784DE08E">
                <wp:simplePos x="0" y="0"/>
                <wp:positionH relativeFrom="column">
                  <wp:posOffset>3162300</wp:posOffset>
                </wp:positionH>
                <wp:positionV relativeFrom="paragraph">
                  <wp:posOffset>7239635</wp:posOffset>
                </wp:positionV>
                <wp:extent cx="3077210" cy="635"/>
                <wp:effectExtent l="0" t="0" r="0" b="0"/>
                <wp:wrapThrough wrapText="bothSides">
                  <wp:wrapPolygon edited="0">
                    <wp:start x="0" y="0"/>
                    <wp:lineTo x="0" y="20571"/>
                    <wp:lineTo x="21484" y="20571"/>
                    <wp:lineTo x="21484" y="0"/>
                    <wp:lineTo x="0" y="0"/>
                  </wp:wrapPolygon>
                </wp:wrapThrough>
                <wp:docPr id="791565218" name="Tekstboks 1"/>
                <wp:cNvGraphicFramePr/>
                <a:graphic xmlns:a="http://schemas.openxmlformats.org/drawingml/2006/main">
                  <a:graphicData uri="http://schemas.microsoft.com/office/word/2010/wordprocessingShape">
                    <wps:wsp>
                      <wps:cNvSpPr txBox="1"/>
                      <wps:spPr>
                        <a:xfrm>
                          <a:off x="0" y="0"/>
                          <a:ext cx="3077210" cy="635"/>
                        </a:xfrm>
                        <a:prstGeom prst="rect">
                          <a:avLst/>
                        </a:prstGeom>
                        <a:solidFill>
                          <a:prstClr val="white"/>
                        </a:solidFill>
                        <a:ln>
                          <a:noFill/>
                        </a:ln>
                      </wps:spPr>
                      <wps:txbx>
                        <w:txbxContent>
                          <w:p w14:paraId="71F23ED9" w14:textId="1D15BF93" w:rsidR="00F37008" w:rsidRPr="002F6E9A" w:rsidRDefault="00F37008" w:rsidP="00F37008">
                            <w:pPr>
                              <w:pStyle w:val="Bildetekst"/>
                              <w:rPr>
                                <w:rFonts w:ascii="Aptos" w:eastAsia="Times New Roman" w:hAnsi="Aptos" w:cs="Times New Roman"/>
                                <w:b/>
                                <w:sz w:val="28"/>
                                <w:szCs w:val="28"/>
                              </w:rPr>
                            </w:pPr>
                            <w:bookmarkStart w:id="6" w:name="_Ref166787555"/>
                            <w:r>
                              <w:t xml:space="preserve">Figur </w:t>
                            </w:r>
                            <w:r>
                              <w:fldChar w:fldCharType="begin"/>
                            </w:r>
                            <w:r>
                              <w:instrText xml:space="preserve"> SEQ Figur \* ARABIC </w:instrText>
                            </w:r>
                            <w:r>
                              <w:fldChar w:fldCharType="separate"/>
                            </w:r>
                            <w:r w:rsidR="002F6BA5">
                              <w:rPr>
                                <w:noProof/>
                              </w:rPr>
                              <w:t>5</w:t>
                            </w:r>
                            <w:r>
                              <w:fldChar w:fldCharType="end"/>
                            </w:r>
                            <w:bookmarkEnd w:id="6"/>
                            <w:r w:rsidR="00337405">
                              <w:t xml:space="preserve">: </w:t>
                            </w:r>
                            <w:r w:rsidR="00337405">
                              <w:t>Fullstendig havinformasjon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56C98E" id="_x0000_s1029" type="#_x0000_t202" style="position:absolute;margin-left:249pt;margin-top:570.05pt;width:242.3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IcNGQIAAD8EAAAOAAAAZHJzL2Uyb0RvYy54bWysU01v2zAMvQ/YfxB0X5ykWDsY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b6d3dfEYuSb7bm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" stroked="f">
                <v:textbox style="mso-fit-shape-to-text:t" inset="0,0,0,0">
                  <w:txbxContent>
                    <w:p w14:paraId="71F23ED9" w14:textId="1D15BF93" w:rsidR="00F37008" w:rsidRPr="002F6E9A" w:rsidRDefault="00F37008" w:rsidP="00F37008">
                      <w:pPr>
                        <w:pStyle w:val="Bildetekst"/>
                        <w:rPr>
                          <w:rFonts w:ascii="Aptos" w:eastAsia="Times New Roman" w:hAnsi="Aptos" w:cs="Times New Roman"/>
                          <w:b/>
                          <w:sz w:val="28"/>
                          <w:szCs w:val="28"/>
                        </w:rPr>
                      </w:pPr>
                      <w:bookmarkStart w:id="7" w:name="_Ref166787555"/>
                      <w:r>
                        <w:t xml:space="preserve">Figur </w:t>
                      </w:r>
                      <w:r>
                        <w:fldChar w:fldCharType="begin"/>
                      </w:r>
                      <w:r>
                        <w:instrText xml:space="preserve"> SEQ Figur \* ARABIC </w:instrText>
                      </w:r>
                      <w:r>
                        <w:fldChar w:fldCharType="separate"/>
                      </w:r>
                      <w:r w:rsidR="002F6BA5">
                        <w:rPr>
                          <w:noProof/>
                        </w:rPr>
                        <w:t>5</w:t>
                      </w:r>
                      <w:r>
                        <w:fldChar w:fldCharType="end"/>
                      </w:r>
                      <w:bookmarkEnd w:id="7"/>
                      <w:r w:rsidR="00337405">
                        <w:t xml:space="preserve">: </w:t>
                      </w:r>
                      <w:r w:rsidR="00337405">
                        <w:t>Fullstendig havinformasjon</w:t>
                      </w:r>
                    </w:p>
                  </w:txbxContent>
                </v:textbox>
                <w10:wrap type="through"/>
              </v:shape>
            </w:pict>
          </mc:Fallback>
        </mc:AlternateContent>
      </w:r>
      <w:r w:rsidRPr="008C5BDF">
        <w:rPr>
          <w:rFonts w:ascii="Aptos" w:eastAsia="Times New Roman" w:hAnsi="Aptos" w:cs="Times New Roman"/>
          <w:b/>
          <w:noProof/>
          <w:sz w:val="28"/>
          <w:szCs w:val="28"/>
        </w:rPr>
        <w:drawing>
          <wp:anchor distT="0" distB="0" distL="114300" distR="114300" simplePos="0" relativeHeight="251658252" behindDoc="0" locked="0" layoutInCell="1" allowOverlap="1" wp14:anchorId="7E0C54B9" wp14:editId="78BC9A82">
            <wp:simplePos x="0" y="0"/>
            <wp:positionH relativeFrom="column">
              <wp:posOffset>3128010</wp:posOffset>
            </wp:positionH>
            <wp:positionV relativeFrom="paragraph">
              <wp:posOffset>524510</wp:posOffset>
            </wp:positionV>
            <wp:extent cx="3107690" cy="6568440"/>
            <wp:effectExtent l="0" t="0" r="3810" b="0"/>
            <wp:wrapThrough wrapText="bothSides">
              <wp:wrapPolygon edited="0">
                <wp:start x="0" y="0"/>
                <wp:lineTo x="0" y="21550"/>
                <wp:lineTo x="21538" y="21550"/>
                <wp:lineTo x="21538" y="0"/>
                <wp:lineTo x="0" y="0"/>
              </wp:wrapPolygon>
            </wp:wrapThrough>
            <wp:docPr id="1358503530"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3530" name="Bilde 1" descr="Et bilde som inneholder tekst, skjermbilde, nummer, programvare&#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7690" cy="65684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782BDEFF" wp14:editId="6682152B">
                <wp:simplePos x="0" y="0"/>
                <wp:positionH relativeFrom="column">
                  <wp:posOffset>-374754</wp:posOffset>
                </wp:positionH>
                <wp:positionV relativeFrom="paragraph">
                  <wp:posOffset>7229475</wp:posOffset>
                </wp:positionV>
                <wp:extent cx="3114040" cy="635"/>
                <wp:effectExtent l="0" t="0" r="0" b="12065"/>
                <wp:wrapThrough wrapText="bothSides">
                  <wp:wrapPolygon edited="0">
                    <wp:start x="0" y="0"/>
                    <wp:lineTo x="0" y="0"/>
                    <wp:lineTo x="21494" y="0"/>
                    <wp:lineTo x="21494" y="0"/>
                    <wp:lineTo x="0" y="0"/>
                  </wp:wrapPolygon>
                </wp:wrapThrough>
                <wp:docPr id="738111318" name="Tekstboks 1"/>
                <wp:cNvGraphicFramePr/>
                <a:graphic xmlns:a="http://schemas.openxmlformats.org/drawingml/2006/main">
                  <a:graphicData uri="http://schemas.microsoft.com/office/word/2010/wordprocessingShape">
                    <wps:wsp>
                      <wps:cNvSpPr txBox="1"/>
                      <wps:spPr>
                        <a:xfrm>
                          <a:off x="0" y="0"/>
                          <a:ext cx="3114040" cy="635"/>
                        </a:xfrm>
                        <a:prstGeom prst="rect">
                          <a:avLst/>
                        </a:prstGeom>
                        <a:solidFill>
                          <a:prstClr val="white"/>
                        </a:solidFill>
                        <a:ln>
                          <a:noFill/>
                        </a:ln>
                      </wps:spPr>
                      <wps:txbx>
                        <w:txbxContent>
                          <w:p w14:paraId="6C0279BB" w14:textId="3E421244" w:rsidR="00F90AD7" w:rsidRPr="00C043CC" w:rsidRDefault="00F90AD7" w:rsidP="00F90AD7">
                            <w:pPr>
                              <w:pStyle w:val="Bildetekst"/>
                              <w:rPr>
                                <w:rFonts w:ascii="Aptos" w:eastAsia="Times New Roman" w:hAnsi="Aptos" w:cs="Times New Roman"/>
                                <w:b/>
                                <w:sz w:val="28"/>
                                <w:szCs w:val="28"/>
                              </w:rPr>
                            </w:pPr>
                            <w:bookmarkStart w:id="8" w:name="_Ref166787529"/>
                            <w:r>
                              <w:t xml:space="preserve">Figur </w:t>
                            </w:r>
                            <w:r>
                              <w:fldChar w:fldCharType="begin"/>
                            </w:r>
                            <w:r>
                              <w:instrText xml:space="preserve"> SEQ Figur \* ARABIC </w:instrText>
                            </w:r>
                            <w:r>
                              <w:fldChar w:fldCharType="separate"/>
                            </w:r>
                            <w:r w:rsidR="002F6BA5">
                              <w:rPr>
                                <w:noProof/>
                              </w:rPr>
                              <w:t>4</w:t>
                            </w:r>
                            <w:r>
                              <w:fldChar w:fldCharType="end"/>
                            </w:r>
                            <w:bookmarkEnd w:id="8"/>
                            <w:r w:rsidR="00337405">
                              <w:t xml:space="preserve">: </w:t>
                            </w:r>
                            <w:r w:rsidR="00337405">
                              <w:t>Fullstendig værinformasjon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BDEFF" id="_x0000_s1030" type="#_x0000_t202" style="position:absolute;margin-left:-29.5pt;margin-top:569.25pt;width:245.2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KiGQIAAD8EAAAOAAAAZHJzL2Uyb0RvYy54bWysU8Fu2zAMvQ/YPwi6L07arB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7P5dE4hSbG724+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" stroked="f">
                <v:textbox style="mso-fit-shape-to-text:t" inset="0,0,0,0">
                  <w:txbxContent>
                    <w:p w14:paraId="6C0279BB" w14:textId="3E421244" w:rsidR="00F90AD7" w:rsidRPr="00C043CC" w:rsidRDefault="00F90AD7" w:rsidP="00F90AD7">
                      <w:pPr>
                        <w:pStyle w:val="Bildetekst"/>
                        <w:rPr>
                          <w:rFonts w:ascii="Aptos" w:eastAsia="Times New Roman" w:hAnsi="Aptos" w:cs="Times New Roman"/>
                          <w:b/>
                          <w:sz w:val="28"/>
                          <w:szCs w:val="28"/>
                        </w:rPr>
                      </w:pPr>
                      <w:bookmarkStart w:id="9" w:name="_Ref166787529"/>
                      <w:r>
                        <w:t xml:space="preserve">Figur </w:t>
                      </w:r>
                      <w:r>
                        <w:fldChar w:fldCharType="begin"/>
                      </w:r>
                      <w:r>
                        <w:instrText xml:space="preserve"> SEQ Figur \* ARABIC </w:instrText>
                      </w:r>
                      <w:r>
                        <w:fldChar w:fldCharType="separate"/>
                      </w:r>
                      <w:r w:rsidR="002F6BA5">
                        <w:rPr>
                          <w:noProof/>
                        </w:rPr>
                        <w:t>4</w:t>
                      </w:r>
                      <w:r>
                        <w:fldChar w:fldCharType="end"/>
                      </w:r>
                      <w:bookmarkEnd w:id="9"/>
                      <w:r w:rsidR="00337405">
                        <w:t xml:space="preserve">: </w:t>
                      </w:r>
                      <w:r w:rsidR="00337405">
                        <w:t>Fullstendig værinformasjon</w:t>
                      </w:r>
                    </w:p>
                  </w:txbxContent>
                </v:textbox>
                <w10:wrap type="through"/>
              </v:shape>
            </w:pict>
          </mc:Fallback>
        </mc:AlternateContent>
      </w:r>
      <w:r w:rsidRPr="008C5BDF">
        <w:rPr>
          <w:rFonts w:ascii="Aptos" w:eastAsia="Times New Roman" w:hAnsi="Aptos" w:cs="Times New Roman"/>
          <w:b/>
          <w:noProof/>
          <w:sz w:val="28"/>
          <w:szCs w:val="28"/>
        </w:rPr>
        <w:drawing>
          <wp:anchor distT="0" distB="0" distL="114300" distR="114300" simplePos="0" relativeHeight="251658250" behindDoc="0" locked="0" layoutInCell="1" allowOverlap="1" wp14:anchorId="26935D86" wp14:editId="7AF582DC">
            <wp:simplePos x="0" y="0"/>
            <wp:positionH relativeFrom="column">
              <wp:posOffset>-374754</wp:posOffset>
            </wp:positionH>
            <wp:positionV relativeFrom="paragraph">
              <wp:posOffset>532057</wp:posOffset>
            </wp:positionV>
            <wp:extent cx="3114040" cy="6568440"/>
            <wp:effectExtent l="0" t="0" r="0" b="0"/>
            <wp:wrapThrough wrapText="bothSides">
              <wp:wrapPolygon edited="0">
                <wp:start x="0" y="0"/>
                <wp:lineTo x="0" y="21550"/>
                <wp:lineTo x="21494" y="21550"/>
                <wp:lineTo x="21494" y="0"/>
                <wp:lineTo x="0" y="0"/>
              </wp:wrapPolygon>
            </wp:wrapThrough>
            <wp:docPr id="1564495286"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5286" name="Bilde 1" descr="Et bilde som inneholder tekst, skjermbilde, programvare, nummer&#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4040" cy="6568440"/>
                    </a:xfrm>
                    <a:prstGeom prst="rect">
                      <a:avLst/>
                    </a:prstGeom>
                  </pic:spPr>
                </pic:pic>
              </a:graphicData>
            </a:graphic>
            <wp14:sizeRelH relativeFrom="page">
              <wp14:pctWidth>0</wp14:pctWidth>
            </wp14:sizeRelH>
            <wp14:sizeRelV relativeFrom="page">
              <wp14:pctHeight>0</wp14:pctHeight>
            </wp14:sizeRelV>
          </wp:anchor>
        </w:drawing>
      </w:r>
      <w:r w:rsidR="0015087E">
        <w:rPr>
          <w:rFonts w:ascii="Aptos" w:eastAsia="Times New Roman" w:hAnsi="Aptos" w:cs="Times New Roman"/>
          <w:b/>
          <w:sz w:val="28"/>
          <w:szCs w:val="28"/>
        </w:rPr>
        <w:br w:type="page"/>
      </w:r>
    </w:p>
    <w:p w14:paraId="5600B092" w14:textId="0843948C" w:rsidR="0015087E" w:rsidRDefault="00B74081">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57" behindDoc="0" locked="0" layoutInCell="1" allowOverlap="1" wp14:anchorId="106D67B4" wp14:editId="037FB1E4">
                <wp:simplePos x="0" y="0"/>
                <wp:positionH relativeFrom="column">
                  <wp:posOffset>2940685</wp:posOffset>
                </wp:positionH>
                <wp:positionV relativeFrom="paragraph">
                  <wp:posOffset>7323473</wp:posOffset>
                </wp:positionV>
                <wp:extent cx="3059430" cy="635"/>
                <wp:effectExtent l="0" t="0" r="1270" b="0"/>
                <wp:wrapThrough wrapText="bothSides">
                  <wp:wrapPolygon edited="0">
                    <wp:start x="0" y="0"/>
                    <wp:lineTo x="0" y="20571"/>
                    <wp:lineTo x="21519" y="20571"/>
                    <wp:lineTo x="21519" y="0"/>
                    <wp:lineTo x="0" y="0"/>
                  </wp:wrapPolygon>
                </wp:wrapThrough>
                <wp:docPr id="416810560" name="Tekstboks 1"/>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7DAE8278" w14:textId="472CFE04" w:rsidR="00E075CC" w:rsidRPr="008D3227" w:rsidRDefault="00E075CC" w:rsidP="00E075CC">
                            <w:pPr>
                              <w:pStyle w:val="Bildetekst"/>
                              <w:rPr>
                                <w:rFonts w:ascii="Aptos" w:eastAsia="Times New Roman" w:hAnsi="Aptos" w:cs="Times New Roman"/>
                                <w:b/>
                                <w:sz w:val="28"/>
                                <w:szCs w:val="28"/>
                              </w:rPr>
                            </w:pPr>
                            <w:bookmarkStart w:id="10" w:name="_Ref166787520"/>
                            <w:r>
                              <w:t xml:space="preserve">Figur </w:t>
                            </w:r>
                            <w:r>
                              <w:fldChar w:fldCharType="begin"/>
                            </w:r>
                            <w:r>
                              <w:instrText xml:space="preserve"> SEQ Figur \* ARABIC </w:instrText>
                            </w:r>
                            <w:r>
                              <w:fldChar w:fldCharType="separate"/>
                            </w:r>
                            <w:r w:rsidR="002F6BA5">
                              <w:rPr>
                                <w:noProof/>
                              </w:rPr>
                              <w:t>7</w:t>
                            </w:r>
                            <w:r>
                              <w:fldChar w:fldCharType="end"/>
                            </w:r>
                            <w:bookmarkEnd w:id="10"/>
                            <w:r w:rsidR="00337405">
                              <w:t xml:space="preserve">: </w:t>
                            </w:r>
                            <w:r w:rsidR="00337405">
                              <w:t xml:space="preserve">Søkefelt med </w:t>
                            </w:r>
                            <w:r w:rsidR="00337405">
                              <w:t>autocomplete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D67B4" id="_x0000_s1031" type="#_x0000_t202" style="position:absolute;margin-left:231.55pt;margin-top:576.65pt;width:240.9pt;height:.0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TmGQIAAD8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fXtxzmFJMVu5tc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" stroked="f">
                <v:textbox style="mso-fit-shape-to-text:t" inset="0,0,0,0">
                  <w:txbxContent>
                    <w:p w14:paraId="7DAE8278" w14:textId="472CFE04" w:rsidR="00E075CC" w:rsidRPr="008D3227" w:rsidRDefault="00E075CC" w:rsidP="00E075CC">
                      <w:pPr>
                        <w:pStyle w:val="Bildetekst"/>
                        <w:rPr>
                          <w:rFonts w:ascii="Aptos" w:eastAsia="Times New Roman" w:hAnsi="Aptos" w:cs="Times New Roman"/>
                          <w:b/>
                          <w:sz w:val="28"/>
                          <w:szCs w:val="28"/>
                        </w:rPr>
                      </w:pPr>
                      <w:bookmarkStart w:id="11" w:name="_Ref166787520"/>
                      <w:r>
                        <w:t xml:space="preserve">Figur </w:t>
                      </w:r>
                      <w:r>
                        <w:fldChar w:fldCharType="begin"/>
                      </w:r>
                      <w:r>
                        <w:instrText xml:space="preserve"> SEQ Figur \* ARABIC </w:instrText>
                      </w:r>
                      <w:r>
                        <w:fldChar w:fldCharType="separate"/>
                      </w:r>
                      <w:r w:rsidR="002F6BA5">
                        <w:rPr>
                          <w:noProof/>
                        </w:rPr>
                        <w:t>7</w:t>
                      </w:r>
                      <w:r>
                        <w:fldChar w:fldCharType="end"/>
                      </w:r>
                      <w:bookmarkEnd w:id="11"/>
                      <w:r w:rsidR="00337405">
                        <w:t xml:space="preserve">: </w:t>
                      </w:r>
                      <w:r w:rsidR="00337405">
                        <w:t xml:space="preserve">Søkefelt med </w:t>
                      </w:r>
                      <w:r w:rsidR="00337405">
                        <w:t>autocomplete</w:t>
                      </w:r>
                    </w:p>
                  </w:txbxContent>
                </v:textbox>
                <w10:wrap type="through"/>
              </v:shape>
            </w:pict>
          </mc:Fallback>
        </mc:AlternateContent>
      </w:r>
      <w:r w:rsidRPr="00834FFB">
        <w:rPr>
          <w:rFonts w:ascii="Aptos" w:eastAsia="Times New Roman" w:hAnsi="Aptos" w:cs="Times New Roman"/>
          <w:b/>
          <w:noProof/>
          <w:sz w:val="28"/>
          <w:szCs w:val="28"/>
        </w:rPr>
        <w:drawing>
          <wp:anchor distT="0" distB="0" distL="114300" distR="114300" simplePos="0" relativeHeight="251658256" behindDoc="0" locked="0" layoutInCell="1" allowOverlap="1" wp14:anchorId="12AE5A1F" wp14:editId="78F97563">
            <wp:simplePos x="0" y="0"/>
            <wp:positionH relativeFrom="column">
              <wp:posOffset>2935605</wp:posOffset>
            </wp:positionH>
            <wp:positionV relativeFrom="paragraph">
              <wp:posOffset>666750</wp:posOffset>
            </wp:positionV>
            <wp:extent cx="3059430" cy="6526530"/>
            <wp:effectExtent l="0" t="0" r="1270" b="1270"/>
            <wp:wrapThrough wrapText="bothSides">
              <wp:wrapPolygon edited="0">
                <wp:start x="0" y="0"/>
                <wp:lineTo x="0" y="21562"/>
                <wp:lineTo x="21519" y="21562"/>
                <wp:lineTo x="21519" y="0"/>
                <wp:lineTo x="0" y="0"/>
              </wp:wrapPolygon>
            </wp:wrapThrough>
            <wp:docPr id="1857562755" name="Bilde 1"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2755" name="Bilde 1" descr="Et bilde som inneholder tekst, skjermbilde, programvare, Operativsystem&#10;&#10;Automatisk generert beskrivelse"/>
                    <pic:cNvPicPr/>
                  </pic:nvPicPr>
                  <pic:blipFill>
                    <a:blip r:embed="rId19">
                      <a:extLst>
                        <a:ext uri="{28A0092B-C50C-407E-A947-70E740481C1C}">
                          <a14:useLocalDpi xmlns:a14="http://schemas.microsoft.com/office/drawing/2010/main" val="0"/>
                        </a:ext>
                      </a:extLst>
                    </a:blip>
                    <a:stretch>
                      <a:fillRect/>
                    </a:stretch>
                  </pic:blipFill>
                  <pic:spPr>
                    <a:xfrm>
                      <a:off x="0" y="0"/>
                      <a:ext cx="3059430" cy="6526530"/>
                    </a:xfrm>
                    <a:prstGeom prst="rect">
                      <a:avLst/>
                    </a:prstGeom>
                  </pic:spPr>
                </pic:pic>
              </a:graphicData>
            </a:graphic>
            <wp14:sizeRelH relativeFrom="page">
              <wp14:pctWidth>0</wp14:pctWidth>
            </wp14:sizeRelH>
            <wp14:sizeRelV relativeFrom="page">
              <wp14:pctHeight>0</wp14:pctHeight>
            </wp14:sizeRelV>
          </wp:anchor>
        </w:drawing>
      </w:r>
      <w:r w:rsidR="00125C87">
        <w:rPr>
          <w:noProof/>
        </w:rPr>
        <mc:AlternateContent>
          <mc:Choice Requires="wps">
            <w:drawing>
              <wp:anchor distT="0" distB="0" distL="114300" distR="114300" simplePos="0" relativeHeight="251658255" behindDoc="0" locked="0" layoutInCell="1" allowOverlap="1" wp14:anchorId="46AE4A4F" wp14:editId="61EB1DAB">
                <wp:simplePos x="0" y="0"/>
                <wp:positionH relativeFrom="column">
                  <wp:posOffset>-509905</wp:posOffset>
                </wp:positionH>
                <wp:positionV relativeFrom="paragraph">
                  <wp:posOffset>7329805</wp:posOffset>
                </wp:positionV>
                <wp:extent cx="3135630" cy="635"/>
                <wp:effectExtent l="0" t="0" r="1270" b="0"/>
                <wp:wrapThrough wrapText="bothSides">
                  <wp:wrapPolygon edited="0">
                    <wp:start x="0" y="0"/>
                    <wp:lineTo x="0" y="20571"/>
                    <wp:lineTo x="21521" y="20571"/>
                    <wp:lineTo x="21521" y="0"/>
                    <wp:lineTo x="0" y="0"/>
                  </wp:wrapPolygon>
                </wp:wrapThrough>
                <wp:docPr id="18761510" name="Tekstboks 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6227C0BE" w14:textId="5D577A21" w:rsidR="00475F20" w:rsidRPr="00FF0D44" w:rsidRDefault="00475F20" w:rsidP="00475F20">
                            <w:pPr>
                              <w:pStyle w:val="Bildetekst"/>
                              <w:rPr>
                                <w:rFonts w:ascii="Aptos" w:eastAsia="Times New Roman" w:hAnsi="Aptos" w:cs="Times New Roman"/>
                                <w:b/>
                                <w:sz w:val="28"/>
                                <w:szCs w:val="28"/>
                              </w:rPr>
                            </w:pPr>
                            <w:bookmarkStart w:id="12" w:name="_Ref166787618"/>
                            <w:r>
                              <w:t xml:space="preserve">Figur </w:t>
                            </w:r>
                            <w:r>
                              <w:fldChar w:fldCharType="begin"/>
                            </w:r>
                            <w:r>
                              <w:instrText xml:space="preserve"> SEQ Figur \* ARABIC </w:instrText>
                            </w:r>
                            <w:r>
                              <w:fldChar w:fldCharType="separate"/>
                            </w:r>
                            <w:r w:rsidR="002F6BA5">
                              <w:rPr>
                                <w:noProof/>
                              </w:rPr>
                              <w:t>6</w:t>
                            </w:r>
                            <w:r>
                              <w:fldChar w:fldCharType="end"/>
                            </w:r>
                            <w:bookmarkEnd w:id="12"/>
                            <w:r w:rsidR="00337405">
                              <w:t xml:space="preserve">: </w:t>
                            </w:r>
                            <w:r w:rsidR="00337405">
                              <w:t>Fullstendig farevarselinformasjon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E4A4F" id="_x0000_s1032" type="#_x0000_t202" style="position:absolute;margin-left:-40.15pt;margin-top:577.15pt;width:246.9pt;height:.0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" stroked="f">
                <v:textbox style="mso-fit-shape-to-text:t" inset="0,0,0,0">
                  <w:txbxContent>
                    <w:p w14:paraId="6227C0BE" w14:textId="5D577A21" w:rsidR="00475F20" w:rsidRPr="00FF0D44" w:rsidRDefault="00475F20" w:rsidP="00475F20">
                      <w:pPr>
                        <w:pStyle w:val="Bildetekst"/>
                        <w:rPr>
                          <w:rFonts w:ascii="Aptos" w:eastAsia="Times New Roman" w:hAnsi="Aptos" w:cs="Times New Roman"/>
                          <w:b/>
                          <w:sz w:val="28"/>
                          <w:szCs w:val="28"/>
                        </w:rPr>
                      </w:pPr>
                      <w:bookmarkStart w:id="13" w:name="_Ref166787618"/>
                      <w:r>
                        <w:t xml:space="preserve">Figur </w:t>
                      </w:r>
                      <w:r>
                        <w:fldChar w:fldCharType="begin"/>
                      </w:r>
                      <w:r>
                        <w:instrText xml:space="preserve"> SEQ Figur \* ARABIC </w:instrText>
                      </w:r>
                      <w:r>
                        <w:fldChar w:fldCharType="separate"/>
                      </w:r>
                      <w:r w:rsidR="002F6BA5">
                        <w:rPr>
                          <w:noProof/>
                        </w:rPr>
                        <w:t>6</w:t>
                      </w:r>
                      <w:r>
                        <w:fldChar w:fldCharType="end"/>
                      </w:r>
                      <w:bookmarkEnd w:id="13"/>
                      <w:r w:rsidR="00337405">
                        <w:t xml:space="preserve">: </w:t>
                      </w:r>
                      <w:r w:rsidR="00337405">
                        <w:t>Fullstendig farevarselinformasjon</w:t>
                      </w:r>
                    </w:p>
                  </w:txbxContent>
                </v:textbox>
                <w10:wrap type="through"/>
              </v:shape>
            </w:pict>
          </mc:Fallback>
        </mc:AlternateContent>
      </w:r>
      <w:r w:rsidR="00125C87" w:rsidRPr="008C5BDF">
        <w:rPr>
          <w:rFonts w:ascii="Aptos" w:eastAsia="Times New Roman" w:hAnsi="Aptos" w:cs="Times New Roman"/>
          <w:b/>
          <w:noProof/>
          <w:sz w:val="28"/>
          <w:szCs w:val="28"/>
        </w:rPr>
        <w:drawing>
          <wp:anchor distT="0" distB="0" distL="114300" distR="114300" simplePos="0" relativeHeight="251658254" behindDoc="0" locked="0" layoutInCell="1" allowOverlap="1" wp14:anchorId="5C6D1C8F" wp14:editId="5335361D">
            <wp:simplePos x="0" y="0"/>
            <wp:positionH relativeFrom="column">
              <wp:posOffset>-525145</wp:posOffset>
            </wp:positionH>
            <wp:positionV relativeFrom="paragraph">
              <wp:posOffset>569595</wp:posOffset>
            </wp:positionV>
            <wp:extent cx="3150870" cy="6625590"/>
            <wp:effectExtent l="0" t="0" r="0" b="3810"/>
            <wp:wrapThrough wrapText="bothSides">
              <wp:wrapPolygon edited="0">
                <wp:start x="0" y="0"/>
                <wp:lineTo x="0" y="21571"/>
                <wp:lineTo x="21504" y="21571"/>
                <wp:lineTo x="21504" y="0"/>
                <wp:lineTo x="0" y="0"/>
              </wp:wrapPolygon>
            </wp:wrapThrough>
            <wp:docPr id="482516351"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6351" name="Bilde 1" descr="Et bilde som inneholder tekst, skjermbilde, design&#10;&#10;Automatisk generer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0870" cy="6625590"/>
                    </a:xfrm>
                    <a:prstGeom prst="rect">
                      <a:avLst/>
                    </a:prstGeom>
                  </pic:spPr>
                </pic:pic>
              </a:graphicData>
            </a:graphic>
            <wp14:sizeRelH relativeFrom="page">
              <wp14:pctWidth>0</wp14:pctWidth>
            </wp14:sizeRelH>
            <wp14:sizeRelV relativeFrom="page">
              <wp14:pctHeight>0</wp14:pctHeight>
            </wp14:sizeRelV>
          </wp:anchor>
        </w:drawing>
      </w:r>
      <w:r w:rsidR="0015087E">
        <w:rPr>
          <w:rFonts w:ascii="Aptos" w:eastAsia="Times New Roman" w:hAnsi="Aptos" w:cs="Times New Roman"/>
          <w:b/>
          <w:sz w:val="28"/>
          <w:szCs w:val="28"/>
        </w:rPr>
        <w:br w:type="page"/>
      </w:r>
    </w:p>
    <w:p w14:paraId="7874B94D" w14:textId="427D1B5F" w:rsidR="0015087E" w:rsidRDefault="00A62BFF">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61" behindDoc="0" locked="0" layoutInCell="1" allowOverlap="1" wp14:anchorId="76EC2945" wp14:editId="676693FF">
                <wp:simplePos x="0" y="0"/>
                <wp:positionH relativeFrom="column">
                  <wp:posOffset>2939415</wp:posOffset>
                </wp:positionH>
                <wp:positionV relativeFrom="paragraph">
                  <wp:posOffset>7388225</wp:posOffset>
                </wp:positionV>
                <wp:extent cx="3157220" cy="635"/>
                <wp:effectExtent l="0" t="0" r="5080" b="12065"/>
                <wp:wrapThrough wrapText="bothSides">
                  <wp:wrapPolygon edited="0">
                    <wp:start x="0" y="0"/>
                    <wp:lineTo x="0" y="0"/>
                    <wp:lineTo x="21548" y="0"/>
                    <wp:lineTo x="21548" y="0"/>
                    <wp:lineTo x="0" y="0"/>
                  </wp:wrapPolygon>
                </wp:wrapThrough>
                <wp:docPr id="1410909658" name="Tekstboks 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165CFF34" w14:textId="6A2F530F" w:rsidR="00300526" w:rsidRPr="00256030" w:rsidRDefault="00300526" w:rsidP="00300526">
                            <w:pPr>
                              <w:pStyle w:val="Bildetekst"/>
                              <w:rPr>
                                <w:rFonts w:ascii="Aptos" w:eastAsia="Times New Roman" w:hAnsi="Aptos" w:cs="Times New Roman"/>
                                <w:b/>
                                <w:sz w:val="28"/>
                                <w:szCs w:val="28"/>
                                <w:lang w:val="nb-NO"/>
                              </w:rPr>
                            </w:pPr>
                            <w:bookmarkStart w:id="14" w:name="_Ref166787572"/>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9</w:t>
                            </w:r>
                            <w:r>
                              <w:fldChar w:fldCharType="end"/>
                            </w:r>
                            <w:bookmarkEnd w:id="14"/>
                            <w:r w:rsidR="00256030" w:rsidRPr="00256030">
                              <w:rPr>
                                <w:lang w:val="nb-NO"/>
                              </w:rPr>
                              <w:t>: Visning av lokasjon til bruker/emulator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C2945" id="_x0000_s1033" type="#_x0000_t202" style="position:absolute;margin-left:231.45pt;margin-top:581.75pt;width:248.6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q8Gg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Zte38z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" stroked="f">
                <v:textbox style="mso-fit-shape-to-text:t" inset="0,0,0,0">
                  <w:txbxContent>
                    <w:p w14:paraId="165CFF34" w14:textId="6A2F530F" w:rsidR="00300526" w:rsidRPr="00256030" w:rsidRDefault="00300526" w:rsidP="00300526">
                      <w:pPr>
                        <w:pStyle w:val="Bildetekst"/>
                        <w:rPr>
                          <w:rFonts w:ascii="Aptos" w:eastAsia="Times New Roman" w:hAnsi="Aptos" w:cs="Times New Roman"/>
                          <w:b/>
                          <w:sz w:val="28"/>
                          <w:szCs w:val="28"/>
                          <w:lang w:val="nb-NO"/>
                        </w:rPr>
                      </w:pPr>
                      <w:bookmarkStart w:id="15" w:name="_Ref166787572"/>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9</w:t>
                      </w:r>
                      <w:r>
                        <w:fldChar w:fldCharType="end"/>
                      </w:r>
                      <w:bookmarkEnd w:id="15"/>
                      <w:r w:rsidR="00256030" w:rsidRPr="00256030">
                        <w:rPr>
                          <w:lang w:val="nb-NO"/>
                        </w:rPr>
                        <w:t>: Visning av lokasjon til bruker/emulator</w:t>
                      </w:r>
                    </w:p>
                  </w:txbxContent>
                </v:textbox>
                <w10:wrap type="through"/>
              </v:shape>
            </w:pict>
          </mc:Fallback>
        </mc:AlternateContent>
      </w:r>
      <w:r>
        <w:rPr>
          <w:noProof/>
        </w:rPr>
        <mc:AlternateContent>
          <mc:Choice Requires="wps">
            <w:drawing>
              <wp:anchor distT="0" distB="0" distL="114300" distR="114300" simplePos="0" relativeHeight="251658259" behindDoc="0" locked="0" layoutInCell="1" allowOverlap="1" wp14:anchorId="20845E06" wp14:editId="487379B9">
                <wp:simplePos x="0" y="0"/>
                <wp:positionH relativeFrom="column">
                  <wp:posOffset>-543191</wp:posOffset>
                </wp:positionH>
                <wp:positionV relativeFrom="paragraph">
                  <wp:posOffset>7388225</wp:posOffset>
                </wp:positionV>
                <wp:extent cx="3144520" cy="635"/>
                <wp:effectExtent l="0" t="0" r="5080" b="12065"/>
                <wp:wrapThrough wrapText="bothSides">
                  <wp:wrapPolygon edited="0">
                    <wp:start x="0" y="0"/>
                    <wp:lineTo x="0" y="0"/>
                    <wp:lineTo x="21548" y="0"/>
                    <wp:lineTo x="21548" y="0"/>
                    <wp:lineTo x="0" y="0"/>
                  </wp:wrapPolygon>
                </wp:wrapThrough>
                <wp:docPr id="1030493532" name="Tekstboks 1"/>
                <wp:cNvGraphicFramePr/>
                <a:graphic xmlns:a="http://schemas.openxmlformats.org/drawingml/2006/main">
                  <a:graphicData uri="http://schemas.microsoft.com/office/word/2010/wordprocessingShape">
                    <wps:wsp>
                      <wps:cNvSpPr txBox="1"/>
                      <wps:spPr>
                        <a:xfrm>
                          <a:off x="0" y="0"/>
                          <a:ext cx="3144520" cy="635"/>
                        </a:xfrm>
                        <a:prstGeom prst="rect">
                          <a:avLst/>
                        </a:prstGeom>
                        <a:solidFill>
                          <a:prstClr val="white"/>
                        </a:solidFill>
                        <a:ln>
                          <a:noFill/>
                        </a:ln>
                      </wps:spPr>
                      <wps:txbx>
                        <w:txbxContent>
                          <w:p w14:paraId="4836AD1D" w14:textId="0384142E" w:rsidR="00806A1F" w:rsidRPr="00594C0C" w:rsidRDefault="00806A1F" w:rsidP="00806A1F">
                            <w:pPr>
                              <w:pStyle w:val="Bildetekst"/>
                              <w:rPr>
                                <w:rFonts w:ascii="Aptos" w:eastAsia="Times New Roman" w:hAnsi="Aptos" w:cs="Times New Roman"/>
                                <w:b/>
                                <w:sz w:val="28"/>
                                <w:szCs w:val="28"/>
                              </w:rPr>
                            </w:pPr>
                            <w:bookmarkStart w:id="16" w:name="_Ref166787565"/>
                            <w:r>
                              <w:t xml:space="preserve">Figur </w:t>
                            </w:r>
                            <w:r>
                              <w:fldChar w:fldCharType="begin"/>
                            </w:r>
                            <w:r>
                              <w:instrText xml:space="preserve"> SEQ Figur \* ARABIC </w:instrText>
                            </w:r>
                            <w:r>
                              <w:fldChar w:fldCharType="separate"/>
                            </w:r>
                            <w:r w:rsidR="002F6BA5">
                              <w:rPr>
                                <w:noProof/>
                              </w:rPr>
                              <w:t>8</w:t>
                            </w:r>
                            <w:r>
                              <w:fldChar w:fldCharType="end"/>
                            </w:r>
                            <w:bookmarkEnd w:id="16"/>
                            <w:r w:rsidR="00256030">
                              <w:t xml:space="preserve">: </w:t>
                            </w:r>
                            <w:r w:rsidR="00256030">
                              <w:t>Tillatelse om lokasjon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45E06" id="_x0000_s1034" type="#_x0000_t202" style="position:absolute;margin-left:-42.75pt;margin-top:581.75pt;width:247.6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o7BGgIAAD8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" stroked="f">
                <v:textbox style="mso-fit-shape-to-text:t" inset="0,0,0,0">
                  <w:txbxContent>
                    <w:p w14:paraId="4836AD1D" w14:textId="0384142E" w:rsidR="00806A1F" w:rsidRPr="00594C0C" w:rsidRDefault="00806A1F" w:rsidP="00806A1F">
                      <w:pPr>
                        <w:pStyle w:val="Bildetekst"/>
                        <w:rPr>
                          <w:rFonts w:ascii="Aptos" w:eastAsia="Times New Roman" w:hAnsi="Aptos" w:cs="Times New Roman"/>
                          <w:b/>
                          <w:sz w:val="28"/>
                          <w:szCs w:val="28"/>
                        </w:rPr>
                      </w:pPr>
                      <w:bookmarkStart w:id="17" w:name="_Ref166787565"/>
                      <w:r>
                        <w:t xml:space="preserve">Figur </w:t>
                      </w:r>
                      <w:r>
                        <w:fldChar w:fldCharType="begin"/>
                      </w:r>
                      <w:r>
                        <w:instrText xml:space="preserve"> SEQ Figur \* ARABIC </w:instrText>
                      </w:r>
                      <w:r>
                        <w:fldChar w:fldCharType="separate"/>
                      </w:r>
                      <w:r w:rsidR="002F6BA5">
                        <w:rPr>
                          <w:noProof/>
                        </w:rPr>
                        <w:t>8</w:t>
                      </w:r>
                      <w:r>
                        <w:fldChar w:fldCharType="end"/>
                      </w:r>
                      <w:bookmarkEnd w:id="17"/>
                      <w:r w:rsidR="00256030">
                        <w:t xml:space="preserve">: </w:t>
                      </w:r>
                      <w:r w:rsidR="00256030">
                        <w:t>Tillatelse om lokasjon</w:t>
                      </w:r>
                    </w:p>
                  </w:txbxContent>
                </v:textbox>
                <w10:wrap type="through"/>
              </v:shape>
            </w:pict>
          </mc:Fallback>
        </mc:AlternateContent>
      </w:r>
      <w:r w:rsidR="00B74081" w:rsidRPr="00AC0D0C">
        <w:rPr>
          <w:rFonts w:ascii="Aptos" w:eastAsia="Times New Roman" w:hAnsi="Aptos" w:cs="Times New Roman"/>
          <w:b/>
          <w:noProof/>
        </w:rPr>
        <w:drawing>
          <wp:anchor distT="0" distB="0" distL="114300" distR="114300" simplePos="0" relativeHeight="251658260" behindDoc="0" locked="0" layoutInCell="1" allowOverlap="1" wp14:anchorId="43FBC158" wp14:editId="314EDFF8">
            <wp:simplePos x="0" y="0"/>
            <wp:positionH relativeFrom="column">
              <wp:posOffset>2940908</wp:posOffset>
            </wp:positionH>
            <wp:positionV relativeFrom="paragraph">
              <wp:posOffset>642689</wp:posOffset>
            </wp:positionV>
            <wp:extent cx="3157220" cy="6633845"/>
            <wp:effectExtent l="0" t="0" r="5080" b="0"/>
            <wp:wrapThrough wrapText="bothSides">
              <wp:wrapPolygon edited="0">
                <wp:start x="0" y="0"/>
                <wp:lineTo x="0" y="21544"/>
                <wp:lineTo x="21548" y="21544"/>
                <wp:lineTo x="21548" y="0"/>
                <wp:lineTo x="0" y="0"/>
              </wp:wrapPolygon>
            </wp:wrapThrough>
            <wp:docPr id="2006615690" name="Bilde 1" descr="Et bilde som inneholder tekst, kart, atlas,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15690" name="Bilde 1" descr="Et bilde som inneholder tekst, kart, atlas, skjermbilde&#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7220" cy="6633845"/>
                    </a:xfrm>
                    <a:prstGeom prst="rect">
                      <a:avLst/>
                    </a:prstGeom>
                  </pic:spPr>
                </pic:pic>
              </a:graphicData>
            </a:graphic>
            <wp14:sizeRelH relativeFrom="page">
              <wp14:pctWidth>0</wp14:pctWidth>
            </wp14:sizeRelH>
            <wp14:sizeRelV relativeFrom="page">
              <wp14:pctHeight>0</wp14:pctHeight>
            </wp14:sizeRelV>
          </wp:anchor>
        </w:drawing>
      </w:r>
      <w:r w:rsidR="00B74081" w:rsidRPr="00667F77">
        <w:rPr>
          <w:rFonts w:ascii="Aptos" w:eastAsia="Times New Roman" w:hAnsi="Aptos" w:cs="Times New Roman"/>
          <w:b/>
          <w:noProof/>
        </w:rPr>
        <w:drawing>
          <wp:anchor distT="0" distB="0" distL="114300" distR="114300" simplePos="0" relativeHeight="251658258" behindDoc="0" locked="0" layoutInCell="1" allowOverlap="1" wp14:anchorId="6DE1D9D3" wp14:editId="0242C9A1">
            <wp:simplePos x="0" y="0"/>
            <wp:positionH relativeFrom="column">
              <wp:posOffset>-543698</wp:posOffset>
            </wp:positionH>
            <wp:positionV relativeFrom="paragraph">
              <wp:posOffset>642689</wp:posOffset>
            </wp:positionV>
            <wp:extent cx="3144520" cy="6633845"/>
            <wp:effectExtent l="0" t="0" r="5080" b="0"/>
            <wp:wrapThrough wrapText="bothSides">
              <wp:wrapPolygon edited="0">
                <wp:start x="0" y="0"/>
                <wp:lineTo x="0" y="21544"/>
                <wp:lineTo x="21548" y="21544"/>
                <wp:lineTo x="21548" y="0"/>
                <wp:lineTo x="0" y="0"/>
              </wp:wrapPolygon>
            </wp:wrapThrough>
            <wp:docPr id="740827960" name="Bilde 1" descr="Et bilde som inneholder tekst, skjermbilde, Operativsystem,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7960" name="Bilde 1" descr="Et bilde som inneholder tekst, skjermbilde, Operativsystem, programvare&#10;&#10;Automatisk generer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3144520" cy="6633845"/>
                    </a:xfrm>
                    <a:prstGeom prst="rect">
                      <a:avLst/>
                    </a:prstGeom>
                  </pic:spPr>
                </pic:pic>
              </a:graphicData>
            </a:graphic>
            <wp14:sizeRelH relativeFrom="page">
              <wp14:pctWidth>0</wp14:pctWidth>
            </wp14:sizeRelH>
            <wp14:sizeRelV relativeFrom="page">
              <wp14:pctHeight>0</wp14:pctHeight>
            </wp14:sizeRelV>
          </wp:anchor>
        </w:drawing>
      </w:r>
      <w:r w:rsidR="0015087E">
        <w:rPr>
          <w:rFonts w:ascii="Aptos" w:eastAsia="Times New Roman" w:hAnsi="Aptos" w:cs="Times New Roman"/>
          <w:b/>
          <w:sz w:val="28"/>
          <w:szCs w:val="28"/>
        </w:rPr>
        <w:br w:type="page"/>
      </w:r>
    </w:p>
    <w:p w14:paraId="5B14EF40" w14:textId="0AED2A1C" w:rsidR="0015087E" w:rsidRDefault="0015087E">
      <w:pPr>
        <w:rPr>
          <w:rFonts w:ascii="Aptos" w:eastAsia="Times New Roman" w:hAnsi="Aptos" w:cs="Times New Roman"/>
          <w:b/>
          <w:sz w:val="28"/>
          <w:szCs w:val="28"/>
        </w:rPr>
      </w:pPr>
    </w:p>
    <w:p w14:paraId="11588717" w14:textId="1A0FD592" w:rsidR="0015087E" w:rsidRDefault="00B74081">
      <w:pPr>
        <w:rPr>
          <w:rFonts w:ascii="Aptos" w:eastAsia="Times New Roman" w:hAnsi="Aptos" w:cs="Times New Roman"/>
          <w:b/>
          <w:sz w:val="28"/>
          <w:szCs w:val="28"/>
        </w:rPr>
      </w:pPr>
      <w:r>
        <w:rPr>
          <w:noProof/>
        </w:rPr>
        <mc:AlternateContent>
          <mc:Choice Requires="wps">
            <w:drawing>
              <wp:anchor distT="0" distB="0" distL="114300" distR="114300" simplePos="0" relativeHeight="251658265" behindDoc="0" locked="0" layoutInCell="1" allowOverlap="1" wp14:anchorId="1E80230F" wp14:editId="7868460B">
                <wp:simplePos x="0" y="0"/>
                <wp:positionH relativeFrom="column">
                  <wp:posOffset>469265</wp:posOffset>
                </wp:positionH>
                <wp:positionV relativeFrom="paragraph">
                  <wp:posOffset>7275830</wp:posOffset>
                </wp:positionV>
                <wp:extent cx="4740275" cy="635"/>
                <wp:effectExtent l="0" t="0" r="0" b="0"/>
                <wp:wrapThrough wrapText="bothSides">
                  <wp:wrapPolygon edited="0">
                    <wp:start x="0" y="0"/>
                    <wp:lineTo x="0" y="20571"/>
                    <wp:lineTo x="21528" y="20571"/>
                    <wp:lineTo x="21528" y="0"/>
                    <wp:lineTo x="0" y="0"/>
                  </wp:wrapPolygon>
                </wp:wrapThrough>
                <wp:docPr id="1869942302" name="Tekstboks 1"/>
                <wp:cNvGraphicFramePr/>
                <a:graphic xmlns:a="http://schemas.openxmlformats.org/drawingml/2006/main">
                  <a:graphicData uri="http://schemas.microsoft.com/office/word/2010/wordprocessingShape">
                    <wps:wsp>
                      <wps:cNvSpPr txBox="1"/>
                      <wps:spPr>
                        <a:xfrm>
                          <a:off x="0" y="0"/>
                          <a:ext cx="4740275" cy="635"/>
                        </a:xfrm>
                        <a:prstGeom prst="rect">
                          <a:avLst/>
                        </a:prstGeom>
                        <a:solidFill>
                          <a:prstClr val="white"/>
                        </a:solidFill>
                        <a:ln>
                          <a:noFill/>
                        </a:ln>
                      </wps:spPr>
                      <wps:txbx>
                        <w:txbxContent>
                          <w:p w14:paraId="37F0228F" w14:textId="1BA7305E" w:rsidR="002022FA" w:rsidRPr="00256030" w:rsidRDefault="002022FA" w:rsidP="002022FA">
                            <w:pPr>
                              <w:pStyle w:val="Bildetekst"/>
                              <w:rPr>
                                <w:rFonts w:ascii="Aptos" w:eastAsia="Times New Roman" w:hAnsi="Aptos" w:cs="Times New Roman"/>
                                <w:b/>
                                <w:sz w:val="28"/>
                                <w:szCs w:val="28"/>
                                <w:lang w:val="nb-NO"/>
                              </w:rPr>
                            </w:pPr>
                            <w:bookmarkStart w:id="18" w:name="_Ref166787439"/>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11</w:t>
                            </w:r>
                            <w:r>
                              <w:fldChar w:fldCharType="end"/>
                            </w:r>
                            <w:bookmarkEnd w:id="18"/>
                            <w:r w:rsidR="00256030" w:rsidRPr="00256030">
                              <w:rPr>
                                <w:lang w:val="nb-NO"/>
                              </w:rPr>
                              <w:t xml:space="preserve">: Visualisering av innsiktsarbeid – aldersgruppe og bruk av </w:t>
                            </w:r>
                            <w:r w:rsidR="00256030">
                              <w:rPr>
                                <w:lang w:val="nb-NO"/>
                              </w:rPr>
                              <w:t>værapplikasjon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0230F" id="_x0000_s1035" type="#_x0000_t202" style="position:absolute;margin-left:36.95pt;margin-top:572.9pt;width:373.25pt;height:.0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38GwIAAD8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" stroked="f">
                <v:textbox style="mso-fit-shape-to-text:t" inset="0,0,0,0">
                  <w:txbxContent>
                    <w:p w14:paraId="37F0228F" w14:textId="1BA7305E" w:rsidR="002022FA" w:rsidRPr="00256030" w:rsidRDefault="002022FA" w:rsidP="002022FA">
                      <w:pPr>
                        <w:pStyle w:val="Bildetekst"/>
                        <w:rPr>
                          <w:rFonts w:ascii="Aptos" w:eastAsia="Times New Roman" w:hAnsi="Aptos" w:cs="Times New Roman"/>
                          <w:b/>
                          <w:sz w:val="28"/>
                          <w:szCs w:val="28"/>
                          <w:lang w:val="nb-NO"/>
                        </w:rPr>
                      </w:pPr>
                      <w:bookmarkStart w:id="19" w:name="_Ref166787439"/>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11</w:t>
                      </w:r>
                      <w:r>
                        <w:fldChar w:fldCharType="end"/>
                      </w:r>
                      <w:bookmarkEnd w:id="19"/>
                      <w:r w:rsidR="00256030" w:rsidRPr="00256030">
                        <w:rPr>
                          <w:lang w:val="nb-NO"/>
                        </w:rPr>
                        <w:t xml:space="preserve">: Visualisering av innsiktsarbeid – aldersgruppe og bruk av </w:t>
                      </w:r>
                      <w:r w:rsidR="00256030">
                        <w:rPr>
                          <w:lang w:val="nb-NO"/>
                        </w:rPr>
                        <w:t>værapplikasjon</w:t>
                      </w:r>
                    </w:p>
                  </w:txbxContent>
                </v:textbox>
                <w10:wrap type="through"/>
              </v:shape>
            </w:pict>
          </mc:Fallback>
        </mc:AlternateContent>
      </w:r>
      <w:r w:rsidRPr="00B60CB2">
        <w:rPr>
          <w:noProof/>
        </w:rPr>
        <w:drawing>
          <wp:anchor distT="0" distB="0" distL="114300" distR="114300" simplePos="0" relativeHeight="251658264" behindDoc="0" locked="0" layoutInCell="1" allowOverlap="1" wp14:anchorId="6E910773" wp14:editId="2F496726">
            <wp:simplePos x="0" y="0"/>
            <wp:positionH relativeFrom="column">
              <wp:posOffset>478755</wp:posOffset>
            </wp:positionH>
            <wp:positionV relativeFrom="paragraph">
              <wp:posOffset>3434166</wp:posOffset>
            </wp:positionV>
            <wp:extent cx="4864100" cy="3644900"/>
            <wp:effectExtent l="0" t="0" r="0" b="0"/>
            <wp:wrapThrough wrapText="bothSides">
              <wp:wrapPolygon edited="0">
                <wp:start x="0" y="0"/>
                <wp:lineTo x="0" y="21525"/>
                <wp:lineTo x="21544" y="21525"/>
                <wp:lineTo x="21544" y="0"/>
                <wp:lineTo x="0" y="0"/>
              </wp:wrapPolygon>
            </wp:wrapThrough>
            <wp:docPr id="1462813589" name="Bilde 1" descr="Et bilde som inneholder tekst, sirkel,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3589" name="Bilde 1" descr="Et bilde som inneholder tekst, sirkel, skjermbilde, Font&#10;&#10;Automatisk generer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4864100" cy="3644900"/>
                    </a:xfrm>
                    <a:prstGeom prst="rect">
                      <a:avLst/>
                    </a:prstGeom>
                  </pic:spPr>
                </pic:pic>
              </a:graphicData>
            </a:graphic>
            <wp14:sizeRelH relativeFrom="page">
              <wp14:pctWidth>0</wp14:pctWidth>
            </wp14:sizeRelH>
            <wp14:sizeRelV relativeFrom="page">
              <wp14:pctHeight>0</wp14:pctHeight>
            </wp14:sizeRelV>
          </wp:anchor>
        </w:drawing>
      </w:r>
      <w:r w:rsidR="0015087E">
        <w:rPr>
          <w:rFonts w:ascii="Aptos" w:eastAsia="Times New Roman" w:hAnsi="Aptos" w:cs="Times New Roman"/>
          <w:b/>
          <w:sz w:val="28"/>
          <w:szCs w:val="28"/>
        </w:rPr>
        <w:br w:type="page"/>
      </w:r>
      <w:r w:rsidR="00AE4F99">
        <w:rPr>
          <w:noProof/>
        </w:rPr>
        <mc:AlternateContent>
          <mc:Choice Requires="wps">
            <w:drawing>
              <wp:anchor distT="0" distB="0" distL="114300" distR="114300" simplePos="0" relativeHeight="251658263" behindDoc="0" locked="0" layoutInCell="1" allowOverlap="1" wp14:anchorId="5985057F" wp14:editId="46FB7906">
                <wp:simplePos x="0" y="0"/>
                <wp:positionH relativeFrom="column">
                  <wp:posOffset>0</wp:posOffset>
                </wp:positionH>
                <wp:positionV relativeFrom="paragraph">
                  <wp:posOffset>2656205</wp:posOffset>
                </wp:positionV>
                <wp:extent cx="5731510" cy="635"/>
                <wp:effectExtent l="0" t="0" r="0" b="12065"/>
                <wp:wrapThrough wrapText="bothSides">
                  <wp:wrapPolygon edited="0">
                    <wp:start x="0" y="0"/>
                    <wp:lineTo x="0" y="0"/>
                    <wp:lineTo x="21538" y="0"/>
                    <wp:lineTo x="21538" y="0"/>
                    <wp:lineTo x="0" y="0"/>
                  </wp:wrapPolygon>
                </wp:wrapThrough>
                <wp:docPr id="2068852878" name="Tekstboks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96F44A" w14:textId="69A0935E" w:rsidR="00AE4F99" w:rsidRPr="00256030" w:rsidRDefault="00AE4F99" w:rsidP="00AE4F99">
                            <w:pPr>
                              <w:pStyle w:val="Bildetekst"/>
                              <w:rPr>
                                <w:rFonts w:ascii="Aptos" w:eastAsia="Times New Roman" w:hAnsi="Aptos" w:cs="Times New Roman"/>
                                <w:b/>
                                <w:sz w:val="28"/>
                                <w:szCs w:val="28"/>
                                <w:lang w:val="nb-NO"/>
                              </w:rPr>
                            </w:pPr>
                            <w:bookmarkStart w:id="20" w:name="_Ref166787824"/>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10</w:t>
                            </w:r>
                            <w:r>
                              <w:fldChar w:fldCharType="end"/>
                            </w:r>
                            <w:bookmarkEnd w:id="20"/>
                            <w:r w:rsidR="00256030" w:rsidRPr="00256030">
                              <w:rPr>
                                <w:lang w:val="nb-NO"/>
                              </w:rPr>
                              <w:t xml:space="preserve">: </w:t>
                            </w:r>
                            <w:r w:rsidR="00C9748E">
                              <w:rPr>
                                <w:lang w:val="nb-NO"/>
                              </w:rPr>
                              <w:t>Design av appen «SailSafe»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5057F" id="_x0000_s1036" type="#_x0000_t202" style="position:absolute;margin-left:0;margin-top:209.15pt;width:451.3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" stroked="f">
                <v:textbox style="mso-fit-shape-to-text:t" inset="0,0,0,0">
                  <w:txbxContent>
                    <w:p w14:paraId="6E96F44A" w14:textId="69A0935E" w:rsidR="00AE4F99" w:rsidRPr="00256030" w:rsidRDefault="00AE4F99" w:rsidP="00AE4F99">
                      <w:pPr>
                        <w:pStyle w:val="Bildetekst"/>
                        <w:rPr>
                          <w:rFonts w:ascii="Aptos" w:eastAsia="Times New Roman" w:hAnsi="Aptos" w:cs="Times New Roman"/>
                          <w:b/>
                          <w:sz w:val="28"/>
                          <w:szCs w:val="28"/>
                          <w:lang w:val="nb-NO"/>
                        </w:rPr>
                      </w:pPr>
                      <w:bookmarkStart w:id="21" w:name="_Ref166787824"/>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10</w:t>
                      </w:r>
                      <w:r>
                        <w:fldChar w:fldCharType="end"/>
                      </w:r>
                      <w:bookmarkEnd w:id="21"/>
                      <w:r w:rsidR="00256030" w:rsidRPr="00256030">
                        <w:rPr>
                          <w:lang w:val="nb-NO"/>
                        </w:rPr>
                        <w:t xml:space="preserve">: </w:t>
                      </w:r>
                      <w:r w:rsidR="00C9748E">
                        <w:rPr>
                          <w:lang w:val="nb-NO"/>
                        </w:rPr>
                        <w:t>Design av appen «SailSafe»</w:t>
                      </w:r>
                    </w:p>
                  </w:txbxContent>
                </v:textbox>
                <w10:wrap type="through"/>
              </v:shape>
            </w:pict>
          </mc:Fallback>
        </mc:AlternateContent>
      </w:r>
      <w:r w:rsidR="00AE4F99" w:rsidRPr="00D96902">
        <w:rPr>
          <w:noProof/>
        </w:rPr>
        <w:drawing>
          <wp:anchor distT="0" distB="0" distL="114300" distR="114300" simplePos="0" relativeHeight="251658262" behindDoc="0" locked="0" layoutInCell="1" allowOverlap="1" wp14:anchorId="7C73E66A" wp14:editId="055B64E0">
            <wp:simplePos x="0" y="0"/>
            <wp:positionH relativeFrom="column">
              <wp:posOffset>0</wp:posOffset>
            </wp:positionH>
            <wp:positionV relativeFrom="paragraph">
              <wp:posOffset>337185</wp:posOffset>
            </wp:positionV>
            <wp:extent cx="5731510" cy="2261870"/>
            <wp:effectExtent l="0" t="0" r="0" b="0"/>
            <wp:wrapThrough wrapText="bothSides">
              <wp:wrapPolygon edited="0">
                <wp:start x="0" y="0"/>
                <wp:lineTo x="0" y="21467"/>
                <wp:lineTo x="21538" y="21467"/>
                <wp:lineTo x="21538" y="0"/>
                <wp:lineTo x="0" y="0"/>
              </wp:wrapPolygon>
            </wp:wrapThrough>
            <wp:docPr id="1746397565" name="Bilde 1" descr="Et bilde som inneholder Mobiltelefon, skjermbilde, tekst, duppedit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97565" name="Bilde 1" descr="Et bilde som inneholder Mobiltelefon, skjermbilde, tekst, duppeditt&#10;&#10;Automatisk generer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5731510" cy="2261870"/>
                    </a:xfrm>
                    <a:prstGeom prst="rect">
                      <a:avLst/>
                    </a:prstGeom>
                  </pic:spPr>
                </pic:pic>
              </a:graphicData>
            </a:graphic>
            <wp14:sizeRelH relativeFrom="page">
              <wp14:pctWidth>0</wp14:pctWidth>
            </wp14:sizeRelH>
            <wp14:sizeRelV relativeFrom="page">
              <wp14:pctHeight>0</wp14:pctHeight>
            </wp14:sizeRelV>
          </wp:anchor>
        </w:drawing>
      </w:r>
    </w:p>
    <w:p w14:paraId="01BC8605" w14:textId="1A8D2244" w:rsidR="002022FA" w:rsidRDefault="00B74081">
      <w:pPr>
        <w:rPr>
          <w:rFonts w:ascii="Aptos" w:eastAsia="Times New Roman" w:hAnsi="Aptos" w:cs="Times New Roman"/>
          <w:b/>
          <w:sz w:val="28"/>
          <w:szCs w:val="28"/>
        </w:rPr>
      </w:pPr>
      <w:r>
        <w:rPr>
          <w:rFonts w:ascii="Aptos" w:eastAsia="Times New Roman" w:hAnsi="Aptos" w:cs="Times New Roman"/>
          <w:b/>
          <w:noProof/>
          <w:sz w:val="48"/>
          <w:szCs w:val="48"/>
        </w:rPr>
        <w:lastRenderedPageBreak/>
        <w:drawing>
          <wp:anchor distT="0" distB="0" distL="114300" distR="114300" simplePos="0" relativeHeight="251658266" behindDoc="0" locked="0" layoutInCell="1" allowOverlap="1" wp14:anchorId="26EACA1A" wp14:editId="5C20126B">
            <wp:simplePos x="0" y="0"/>
            <wp:positionH relativeFrom="column">
              <wp:posOffset>345990</wp:posOffset>
            </wp:positionH>
            <wp:positionV relativeFrom="paragraph">
              <wp:posOffset>567</wp:posOffset>
            </wp:positionV>
            <wp:extent cx="4826000" cy="3619500"/>
            <wp:effectExtent l="0" t="0" r="0" b="0"/>
            <wp:wrapThrough wrapText="bothSides">
              <wp:wrapPolygon edited="0">
                <wp:start x="0" y="0"/>
                <wp:lineTo x="0" y="21524"/>
                <wp:lineTo x="21543" y="21524"/>
                <wp:lineTo x="21543" y="0"/>
                <wp:lineTo x="0" y="0"/>
              </wp:wrapPolygon>
            </wp:wrapThrough>
            <wp:docPr id="808867263" name="Bilde 4" descr="Et bilde som inneholder tekst, skjermbilde, sirkel,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67263" name="Bilde 4" descr="Et bilde som inneholder tekst, skjermbilde, sirkel, Font&#10;&#10;Automatisk generer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4826000" cy="3619500"/>
                    </a:xfrm>
                    <a:prstGeom prst="rect">
                      <a:avLst/>
                    </a:prstGeom>
                  </pic:spPr>
                </pic:pic>
              </a:graphicData>
            </a:graphic>
            <wp14:sizeRelH relativeFrom="page">
              <wp14:pctWidth>0</wp14:pctWidth>
            </wp14:sizeRelH>
            <wp14:sizeRelV relativeFrom="page">
              <wp14:pctHeight>0</wp14:pctHeight>
            </wp14:sizeRelV>
          </wp:anchor>
        </w:drawing>
      </w:r>
    </w:p>
    <w:p w14:paraId="7092E58A" w14:textId="7416997A" w:rsidR="002022FA" w:rsidRDefault="002022FA">
      <w:pPr>
        <w:rPr>
          <w:rFonts w:ascii="Aptos" w:eastAsia="Times New Roman" w:hAnsi="Aptos" w:cs="Times New Roman"/>
          <w:b/>
          <w:sz w:val="28"/>
          <w:szCs w:val="28"/>
        </w:rPr>
      </w:pPr>
    </w:p>
    <w:p w14:paraId="72A7950B" w14:textId="78B532FD" w:rsidR="002022FA" w:rsidRDefault="002022FA">
      <w:pPr>
        <w:rPr>
          <w:rFonts w:ascii="Aptos" w:eastAsia="Times New Roman" w:hAnsi="Aptos" w:cs="Times New Roman"/>
          <w:b/>
          <w:sz w:val="28"/>
          <w:szCs w:val="28"/>
        </w:rPr>
      </w:pPr>
    </w:p>
    <w:p w14:paraId="70E6AF9D" w14:textId="2F2ED0FE" w:rsidR="002022FA" w:rsidRDefault="002022FA">
      <w:pPr>
        <w:rPr>
          <w:rFonts w:ascii="Aptos" w:eastAsia="Times New Roman" w:hAnsi="Aptos" w:cs="Times New Roman"/>
          <w:b/>
          <w:sz w:val="28"/>
          <w:szCs w:val="28"/>
        </w:rPr>
      </w:pPr>
    </w:p>
    <w:p w14:paraId="0839929E" w14:textId="5079FC4F" w:rsidR="0015087E" w:rsidRDefault="0015087E">
      <w:pPr>
        <w:rPr>
          <w:rFonts w:ascii="Aptos" w:eastAsia="Times New Roman" w:hAnsi="Aptos" w:cs="Times New Roman"/>
          <w:b/>
          <w:sz w:val="28"/>
          <w:szCs w:val="28"/>
        </w:rPr>
      </w:pPr>
    </w:p>
    <w:p w14:paraId="3F611F0B" w14:textId="1BF7F683" w:rsidR="002022FA" w:rsidRDefault="00B74081">
      <w:pPr>
        <w:rPr>
          <w:rFonts w:ascii="Aptos" w:eastAsia="Times New Roman" w:hAnsi="Aptos" w:cs="Times New Roman"/>
          <w:b/>
          <w:sz w:val="28"/>
          <w:szCs w:val="28"/>
        </w:rPr>
      </w:pPr>
      <w:r>
        <w:rPr>
          <w:noProof/>
        </w:rPr>
        <mc:AlternateContent>
          <mc:Choice Requires="wps">
            <w:drawing>
              <wp:anchor distT="0" distB="0" distL="114300" distR="114300" simplePos="0" relativeHeight="251658269" behindDoc="0" locked="0" layoutInCell="1" allowOverlap="1" wp14:anchorId="63797282" wp14:editId="48618C45">
                <wp:simplePos x="0" y="0"/>
                <wp:positionH relativeFrom="column">
                  <wp:posOffset>331934</wp:posOffset>
                </wp:positionH>
                <wp:positionV relativeFrom="paragraph">
                  <wp:posOffset>6453899</wp:posOffset>
                </wp:positionV>
                <wp:extent cx="4876800" cy="635"/>
                <wp:effectExtent l="0" t="0" r="0" b="12065"/>
                <wp:wrapThrough wrapText="bothSides">
                  <wp:wrapPolygon edited="0">
                    <wp:start x="0" y="0"/>
                    <wp:lineTo x="0" y="0"/>
                    <wp:lineTo x="21544" y="0"/>
                    <wp:lineTo x="21544" y="0"/>
                    <wp:lineTo x="0" y="0"/>
                  </wp:wrapPolygon>
                </wp:wrapThrough>
                <wp:docPr id="756261508" name="Tekstboks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6C85E811" w14:textId="5A85F95E" w:rsidR="00250E15" w:rsidRPr="007A2E24" w:rsidRDefault="00250E15" w:rsidP="00250E15">
                            <w:pPr>
                              <w:pStyle w:val="Bildetekst"/>
                              <w:rPr>
                                <w:rFonts w:ascii="Aptos" w:eastAsia="Times New Roman" w:hAnsi="Aptos" w:cs="Times New Roman"/>
                                <w:b/>
                                <w:sz w:val="28"/>
                                <w:szCs w:val="28"/>
                                <w:lang w:val="nb-NO"/>
                              </w:rPr>
                            </w:pPr>
                            <w:bookmarkStart w:id="22" w:name="_Ref166787471"/>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13</w:t>
                            </w:r>
                            <w:r>
                              <w:fldChar w:fldCharType="end"/>
                            </w:r>
                            <w:bookmarkEnd w:id="22"/>
                            <w:r w:rsidR="00256030" w:rsidRPr="007A2E24">
                              <w:rPr>
                                <w:lang w:val="nb-NO"/>
                              </w:rPr>
                              <w:t xml:space="preserve">: Visualisering </w:t>
                            </w:r>
                            <w:r w:rsidR="001C7EAA" w:rsidRPr="007A2E24">
                              <w:rPr>
                                <w:lang w:val="nb-NO"/>
                              </w:rPr>
                              <w:t xml:space="preserve">av innsiktsarbeid </w:t>
                            </w:r>
                            <w:r w:rsidR="007A2E24" w:rsidRPr="007A2E24">
                              <w:rPr>
                                <w:lang w:val="nb-NO"/>
                              </w:rPr>
                              <w:t>–</w:t>
                            </w:r>
                            <w:r w:rsidR="001C7EAA" w:rsidRPr="007A2E24">
                              <w:rPr>
                                <w:lang w:val="nb-NO"/>
                              </w:rPr>
                              <w:t xml:space="preserve"> </w:t>
                            </w:r>
                            <w:r w:rsidR="007A2E24" w:rsidRPr="007A2E24">
                              <w:rPr>
                                <w:lang w:val="nb-NO"/>
                              </w:rPr>
                              <w:t>aktivitet ved havet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97282" id="_x0000_s1037" type="#_x0000_t202" style="position:absolute;margin-left:26.15pt;margin-top:508.2pt;width:384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8gGQ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T8sPs0XUwpJis3ff4w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" stroked="f">
                <v:textbox style="mso-fit-shape-to-text:t" inset="0,0,0,0">
                  <w:txbxContent>
                    <w:p w14:paraId="6C85E811" w14:textId="5A85F95E" w:rsidR="00250E15" w:rsidRPr="007A2E24" w:rsidRDefault="00250E15" w:rsidP="00250E15">
                      <w:pPr>
                        <w:pStyle w:val="Bildetekst"/>
                        <w:rPr>
                          <w:rFonts w:ascii="Aptos" w:eastAsia="Times New Roman" w:hAnsi="Aptos" w:cs="Times New Roman"/>
                          <w:b/>
                          <w:sz w:val="28"/>
                          <w:szCs w:val="28"/>
                          <w:lang w:val="nb-NO"/>
                        </w:rPr>
                      </w:pPr>
                      <w:bookmarkStart w:id="23" w:name="_Ref166787471"/>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13</w:t>
                      </w:r>
                      <w:r>
                        <w:fldChar w:fldCharType="end"/>
                      </w:r>
                      <w:bookmarkEnd w:id="23"/>
                      <w:r w:rsidR="00256030" w:rsidRPr="007A2E24">
                        <w:rPr>
                          <w:lang w:val="nb-NO"/>
                        </w:rPr>
                        <w:t xml:space="preserve">: Visualisering </w:t>
                      </w:r>
                      <w:r w:rsidR="001C7EAA" w:rsidRPr="007A2E24">
                        <w:rPr>
                          <w:lang w:val="nb-NO"/>
                        </w:rPr>
                        <w:t xml:space="preserve">av innsiktsarbeid </w:t>
                      </w:r>
                      <w:r w:rsidR="007A2E24" w:rsidRPr="007A2E24">
                        <w:rPr>
                          <w:lang w:val="nb-NO"/>
                        </w:rPr>
                        <w:t>–</w:t>
                      </w:r>
                      <w:r w:rsidR="001C7EAA" w:rsidRPr="007A2E24">
                        <w:rPr>
                          <w:lang w:val="nb-NO"/>
                        </w:rPr>
                        <w:t xml:space="preserve"> </w:t>
                      </w:r>
                      <w:r w:rsidR="007A2E24" w:rsidRPr="007A2E24">
                        <w:rPr>
                          <w:lang w:val="nb-NO"/>
                        </w:rPr>
                        <w:t>aktivitet ved havet</w:t>
                      </w:r>
                    </w:p>
                  </w:txbxContent>
                </v:textbox>
                <w10:wrap type="through"/>
              </v:shape>
            </w:pict>
          </mc:Fallback>
        </mc:AlternateContent>
      </w:r>
      <w:r>
        <w:rPr>
          <w:noProof/>
        </w:rPr>
        <w:drawing>
          <wp:anchor distT="0" distB="0" distL="114300" distR="114300" simplePos="0" relativeHeight="251658268" behindDoc="0" locked="0" layoutInCell="1" allowOverlap="1" wp14:anchorId="6B53228B" wp14:editId="21E6B3BD">
            <wp:simplePos x="0" y="0"/>
            <wp:positionH relativeFrom="column">
              <wp:posOffset>307220</wp:posOffset>
            </wp:positionH>
            <wp:positionV relativeFrom="paragraph">
              <wp:posOffset>2635147</wp:posOffset>
            </wp:positionV>
            <wp:extent cx="4876800" cy="3657600"/>
            <wp:effectExtent l="0" t="0" r="0" b="0"/>
            <wp:wrapThrough wrapText="bothSides">
              <wp:wrapPolygon edited="0">
                <wp:start x="0" y="0"/>
                <wp:lineTo x="0" y="21525"/>
                <wp:lineTo x="21544" y="21525"/>
                <wp:lineTo x="21544" y="0"/>
                <wp:lineTo x="0" y="0"/>
              </wp:wrapPolygon>
            </wp:wrapThrough>
            <wp:docPr id="1585875975" name="Bilde 6" descr="Et bilde som inneholder tekst, skjermbilde, sirkel,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75975" name="Bilde 6" descr="Et bilde som inneholder tekst, skjermbilde, sirkel, Font&#10;&#10;Automatisk generert beskrivelse"/>
                    <pic:cNvPicPr/>
                  </pic:nvPicPr>
                  <pic:blipFill>
                    <a:blip r:embed="rId26">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7" behindDoc="0" locked="0" layoutInCell="1" allowOverlap="1" wp14:anchorId="36527BE8" wp14:editId="3218AEEE">
                <wp:simplePos x="0" y="0"/>
                <wp:positionH relativeFrom="column">
                  <wp:posOffset>345989</wp:posOffset>
                </wp:positionH>
                <wp:positionV relativeFrom="paragraph">
                  <wp:posOffset>2061725</wp:posOffset>
                </wp:positionV>
                <wp:extent cx="4826000" cy="635"/>
                <wp:effectExtent l="0" t="0" r="0" b="12065"/>
                <wp:wrapThrough wrapText="bothSides">
                  <wp:wrapPolygon edited="0">
                    <wp:start x="0" y="0"/>
                    <wp:lineTo x="0" y="0"/>
                    <wp:lineTo x="21543" y="0"/>
                    <wp:lineTo x="21543" y="0"/>
                    <wp:lineTo x="0" y="0"/>
                  </wp:wrapPolygon>
                </wp:wrapThrough>
                <wp:docPr id="1189628881" name="Tekstboks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76783145" w14:textId="5D58B6A3" w:rsidR="00FF5F9F" w:rsidRPr="00256030" w:rsidRDefault="00FF5F9F" w:rsidP="00FF5F9F">
                            <w:pPr>
                              <w:pStyle w:val="Bildetekst"/>
                              <w:rPr>
                                <w:rFonts w:ascii="Aptos" w:eastAsia="Times New Roman" w:hAnsi="Aptos" w:cs="Times New Roman"/>
                                <w:b/>
                                <w:noProof/>
                                <w:sz w:val="48"/>
                                <w:szCs w:val="48"/>
                                <w:lang w:val="nb-NO"/>
                              </w:rPr>
                            </w:pPr>
                            <w:bookmarkStart w:id="24" w:name="_Ref166787428"/>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12</w:t>
                            </w:r>
                            <w:r>
                              <w:fldChar w:fldCharType="end"/>
                            </w:r>
                            <w:bookmarkEnd w:id="24"/>
                            <w:r w:rsidR="00256030" w:rsidRPr="00256030">
                              <w:rPr>
                                <w:lang w:val="nb-NO"/>
                              </w:rPr>
                              <w:t>: Visualisering av innsiktsarbeid – navn på eksisterende løsning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7BE8" id="_x0000_s1038" type="#_x0000_t202" style="position:absolute;margin-left:27.25pt;margin-top:162.35pt;width:380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" stroked="f">
                <v:textbox style="mso-fit-shape-to-text:t" inset="0,0,0,0">
                  <w:txbxContent>
                    <w:p w14:paraId="76783145" w14:textId="5D58B6A3" w:rsidR="00FF5F9F" w:rsidRPr="00256030" w:rsidRDefault="00FF5F9F" w:rsidP="00FF5F9F">
                      <w:pPr>
                        <w:pStyle w:val="Bildetekst"/>
                        <w:rPr>
                          <w:rFonts w:ascii="Aptos" w:eastAsia="Times New Roman" w:hAnsi="Aptos" w:cs="Times New Roman"/>
                          <w:b/>
                          <w:noProof/>
                          <w:sz w:val="48"/>
                          <w:szCs w:val="48"/>
                          <w:lang w:val="nb-NO"/>
                        </w:rPr>
                      </w:pPr>
                      <w:bookmarkStart w:id="25" w:name="_Ref166787428"/>
                      <w:r w:rsidRPr="00256030">
                        <w:rPr>
                          <w:lang w:val="nb-NO"/>
                        </w:rPr>
                        <w:t xml:space="preserve">Figur </w:t>
                      </w:r>
                      <w:r>
                        <w:fldChar w:fldCharType="begin"/>
                      </w:r>
                      <w:r w:rsidRPr="00256030">
                        <w:rPr>
                          <w:lang w:val="nb-NO"/>
                        </w:rPr>
                        <w:instrText xml:space="preserve"> SEQ Figur \* ARABIC </w:instrText>
                      </w:r>
                      <w:r>
                        <w:fldChar w:fldCharType="separate"/>
                      </w:r>
                      <w:r w:rsidR="002F6BA5" w:rsidRPr="00256030">
                        <w:rPr>
                          <w:noProof/>
                          <w:lang w:val="nb-NO"/>
                        </w:rPr>
                        <w:t>12</w:t>
                      </w:r>
                      <w:r>
                        <w:fldChar w:fldCharType="end"/>
                      </w:r>
                      <w:bookmarkEnd w:id="25"/>
                      <w:r w:rsidR="00256030" w:rsidRPr="00256030">
                        <w:rPr>
                          <w:lang w:val="nb-NO"/>
                        </w:rPr>
                        <w:t>: Visualisering av innsiktsarbeid – navn på eksisterende løsning</w:t>
                      </w:r>
                    </w:p>
                  </w:txbxContent>
                </v:textbox>
                <w10:wrap type="through"/>
              </v:shape>
            </w:pict>
          </mc:Fallback>
        </mc:AlternateContent>
      </w:r>
      <w:r w:rsidR="0015087E">
        <w:rPr>
          <w:rFonts w:ascii="Aptos" w:eastAsia="Times New Roman" w:hAnsi="Aptos" w:cs="Times New Roman"/>
          <w:b/>
          <w:sz w:val="28"/>
          <w:szCs w:val="28"/>
        </w:rPr>
        <w:br w:type="page"/>
      </w:r>
      <w:r>
        <w:rPr>
          <w:noProof/>
        </w:rPr>
        <w:lastRenderedPageBreak/>
        <mc:AlternateContent>
          <mc:Choice Requires="wps">
            <w:drawing>
              <wp:anchor distT="0" distB="0" distL="114300" distR="114300" simplePos="0" relativeHeight="251658271" behindDoc="0" locked="0" layoutInCell="1" allowOverlap="1" wp14:anchorId="5AD07641" wp14:editId="548C0FE5">
                <wp:simplePos x="0" y="0"/>
                <wp:positionH relativeFrom="column">
                  <wp:posOffset>469557</wp:posOffset>
                </wp:positionH>
                <wp:positionV relativeFrom="paragraph">
                  <wp:posOffset>3740785</wp:posOffset>
                </wp:positionV>
                <wp:extent cx="4826000" cy="635"/>
                <wp:effectExtent l="0" t="0" r="0" b="12065"/>
                <wp:wrapThrough wrapText="bothSides">
                  <wp:wrapPolygon edited="0">
                    <wp:start x="0" y="0"/>
                    <wp:lineTo x="0" y="0"/>
                    <wp:lineTo x="21543" y="0"/>
                    <wp:lineTo x="21543" y="0"/>
                    <wp:lineTo x="0" y="0"/>
                  </wp:wrapPolygon>
                </wp:wrapThrough>
                <wp:docPr id="1255100609" name="Tekstboks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76819C53" w14:textId="70EE10FB" w:rsidR="0055301A" w:rsidRPr="007A2E24" w:rsidRDefault="0055301A" w:rsidP="0055301A">
                            <w:pPr>
                              <w:pStyle w:val="Bildetekst"/>
                              <w:rPr>
                                <w:rFonts w:ascii="Aptos" w:eastAsia="Times New Roman" w:hAnsi="Aptos" w:cs="Times New Roman"/>
                                <w:b/>
                                <w:sz w:val="28"/>
                                <w:szCs w:val="28"/>
                                <w:lang w:val="nb-NO"/>
                              </w:rPr>
                            </w:pPr>
                            <w:bookmarkStart w:id="26" w:name="_Ref166787454"/>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14</w:t>
                            </w:r>
                            <w:r>
                              <w:fldChar w:fldCharType="end"/>
                            </w:r>
                            <w:bookmarkEnd w:id="26"/>
                            <w:r w:rsidR="007A2E24" w:rsidRPr="007A2E24">
                              <w:rPr>
                                <w:lang w:val="nb-NO"/>
                              </w:rPr>
                              <w:t>: Visualisering av innsiktsarbeid – relevant værdata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07641" id="_x0000_s1039" type="#_x0000_t202" style="position:absolute;margin-left:36.95pt;margin-top:294.55pt;width:380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SwGgIAAEAEAAAOAAAAZHJzL2Uyb0RvYy54bWysU8Fu2zAMvQ/YPwi6L3bSrS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" stroked="f">
                <v:textbox style="mso-fit-shape-to-text:t" inset="0,0,0,0">
                  <w:txbxContent>
                    <w:p w14:paraId="76819C53" w14:textId="70EE10FB" w:rsidR="0055301A" w:rsidRPr="007A2E24" w:rsidRDefault="0055301A" w:rsidP="0055301A">
                      <w:pPr>
                        <w:pStyle w:val="Bildetekst"/>
                        <w:rPr>
                          <w:rFonts w:ascii="Aptos" w:eastAsia="Times New Roman" w:hAnsi="Aptos" w:cs="Times New Roman"/>
                          <w:b/>
                          <w:sz w:val="28"/>
                          <w:szCs w:val="28"/>
                          <w:lang w:val="nb-NO"/>
                        </w:rPr>
                      </w:pPr>
                      <w:bookmarkStart w:id="27" w:name="_Ref166787454"/>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14</w:t>
                      </w:r>
                      <w:r>
                        <w:fldChar w:fldCharType="end"/>
                      </w:r>
                      <w:bookmarkEnd w:id="27"/>
                      <w:r w:rsidR="007A2E24" w:rsidRPr="007A2E24">
                        <w:rPr>
                          <w:lang w:val="nb-NO"/>
                        </w:rPr>
                        <w:t>: Visualisering av innsiktsarbeid – relevant værdata</w:t>
                      </w:r>
                    </w:p>
                  </w:txbxContent>
                </v:textbox>
                <w10:wrap type="through"/>
              </v:shape>
            </w:pict>
          </mc:Fallback>
        </mc:AlternateContent>
      </w:r>
      <w:r>
        <w:rPr>
          <w:noProof/>
        </w:rPr>
        <w:drawing>
          <wp:anchor distT="0" distB="0" distL="114300" distR="114300" simplePos="0" relativeHeight="251658270" behindDoc="0" locked="0" layoutInCell="1" allowOverlap="1" wp14:anchorId="13FDD87B" wp14:editId="79304806">
            <wp:simplePos x="0" y="0"/>
            <wp:positionH relativeFrom="column">
              <wp:posOffset>420130</wp:posOffset>
            </wp:positionH>
            <wp:positionV relativeFrom="paragraph">
              <wp:posOffset>395</wp:posOffset>
            </wp:positionV>
            <wp:extent cx="4826000" cy="3619500"/>
            <wp:effectExtent l="0" t="0" r="0" b="0"/>
            <wp:wrapThrough wrapText="bothSides">
              <wp:wrapPolygon edited="0">
                <wp:start x="0" y="0"/>
                <wp:lineTo x="0" y="21524"/>
                <wp:lineTo x="21543" y="21524"/>
                <wp:lineTo x="21543" y="0"/>
                <wp:lineTo x="0" y="0"/>
              </wp:wrapPolygon>
            </wp:wrapThrough>
            <wp:docPr id="969776912" name="Bilde 5" descr="Et bilde som inneholder tekst, skjermbilde, sirkel, grafisk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6912" name="Bilde 5" descr="Et bilde som inneholder tekst, skjermbilde, sirkel, grafisk design&#10;&#10;Automatisk generer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4826000" cy="3619500"/>
                    </a:xfrm>
                    <a:prstGeom prst="rect">
                      <a:avLst/>
                    </a:prstGeom>
                  </pic:spPr>
                </pic:pic>
              </a:graphicData>
            </a:graphic>
            <wp14:sizeRelH relativeFrom="page">
              <wp14:pctWidth>0</wp14:pctWidth>
            </wp14:sizeRelH>
            <wp14:sizeRelV relativeFrom="page">
              <wp14:pctHeight>0</wp14:pctHeight>
            </wp14:sizeRelV>
          </wp:anchor>
        </w:drawing>
      </w:r>
      <w:r w:rsidR="002022FA">
        <w:rPr>
          <w:rFonts w:ascii="Aptos" w:eastAsia="Times New Roman" w:hAnsi="Aptos" w:cs="Times New Roman"/>
          <w:b/>
          <w:sz w:val="28"/>
          <w:szCs w:val="28"/>
        </w:rPr>
        <w:br w:type="page"/>
      </w:r>
    </w:p>
    <w:p w14:paraId="374DE097" w14:textId="72415883" w:rsidR="002022FA" w:rsidRDefault="00B74081">
      <w:pPr>
        <w:rPr>
          <w:rFonts w:ascii="Aptos" w:eastAsia="Times New Roman" w:hAnsi="Aptos" w:cs="Times New Roman"/>
          <w:b/>
          <w:sz w:val="28"/>
          <w:szCs w:val="28"/>
        </w:rPr>
      </w:pPr>
      <w:r w:rsidRPr="0017111E">
        <w:rPr>
          <w:noProof/>
        </w:rPr>
        <w:lastRenderedPageBreak/>
        <w:drawing>
          <wp:anchor distT="0" distB="0" distL="114300" distR="114300" simplePos="0" relativeHeight="251658272" behindDoc="0" locked="0" layoutInCell="1" allowOverlap="1" wp14:anchorId="3CBEC11C" wp14:editId="15FA1202">
            <wp:simplePos x="0" y="0"/>
            <wp:positionH relativeFrom="column">
              <wp:posOffset>-221564</wp:posOffset>
            </wp:positionH>
            <wp:positionV relativeFrom="paragraph">
              <wp:posOffset>1606378</wp:posOffset>
            </wp:positionV>
            <wp:extent cx="6146800" cy="4015105"/>
            <wp:effectExtent l="0" t="0" r="0" b="0"/>
            <wp:wrapThrough wrapText="bothSides">
              <wp:wrapPolygon edited="0">
                <wp:start x="0" y="0"/>
                <wp:lineTo x="0" y="21521"/>
                <wp:lineTo x="21555" y="21521"/>
                <wp:lineTo x="21555" y="0"/>
                <wp:lineTo x="0" y="0"/>
              </wp:wrapPolygon>
            </wp:wrapThrough>
            <wp:docPr id="1335145960" name="Bilde 1" descr="Et bilde som inneholder tekst, kvittering, skjermbild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45960" name="Bilde 1" descr="Et bilde som inneholder tekst, kvittering, skjermbilde, diagram&#10;&#10;Automatisk generer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6800" cy="40151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3" behindDoc="0" locked="0" layoutInCell="1" allowOverlap="1" wp14:anchorId="45CD7B78" wp14:editId="38943062">
                <wp:simplePos x="0" y="0"/>
                <wp:positionH relativeFrom="column">
                  <wp:posOffset>-222250</wp:posOffset>
                </wp:positionH>
                <wp:positionV relativeFrom="paragraph">
                  <wp:posOffset>5841623</wp:posOffset>
                </wp:positionV>
                <wp:extent cx="6146800" cy="635"/>
                <wp:effectExtent l="0" t="0" r="0" b="12065"/>
                <wp:wrapThrough wrapText="bothSides">
                  <wp:wrapPolygon edited="0">
                    <wp:start x="0" y="0"/>
                    <wp:lineTo x="0" y="0"/>
                    <wp:lineTo x="21555" y="0"/>
                    <wp:lineTo x="21555" y="0"/>
                    <wp:lineTo x="0" y="0"/>
                  </wp:wrapPolygon>
                </wp:wrapThrough>
                <wp:docPr id="832779171" name="Tekstboks 1"/>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5EE206B6" w14:textId="19128F93" w:rsidR="00FD74B5" w:rsidRPr="00F4029F" w:rsidRDefault="00FD74B5" w:rsidP="00FD74B5">
                            <w:pPr>
                              <w:pStyle w:val="Bildetekst"/>
                              <w:rPr>
                                <w:rFonts w:ascii="Aptos" w:eastAsia="Times New Roman" w:hAnsi="Aptos" w:cs="Times New Roman"/>
                                <w:b/>
                                <w:sz w:val="28"/>
                                <w:szCs w:val="28"/>
                              </w:rPr>
                            </w:pPr>
                            <w:bookmarkStart w:id="28" w:name="_Ref166787637"/>
                            <w:r>
                              <w:t xml:space="preserve">Figur </w:t>
                            </w:r>
                            <w:r>
                              <w:fldChar w:fldCharType="begin"/>
                            </w:r>
                            <w:r>
                              <w:instrText xml:space="preserve"> SEQ Figur \* ARABIC </w:instrText>
                            </w:r>
                            <w:r>
                              <w:fldChar w:fldCharType="separate"/>
                            </w:r>
                            <w:r w:rsidR="002F6BA5">
                              <w:rPr>
                                <w:noProof/>
                              </w:rPr>
                              <w:t>15</w:t>
                            </w:r>
                            <w:r>
                              <w:fldChar w:fldCharType="end"/>
                            </w:r>
                            <w:bookmarkEnd w:id="28"/>
                            <w:r w:rsidR="007A2E24">
                              <w:t xml:space="preserve">: </w:t>
                            </w:r>
                            <w:r w:rsidR="007A2E24">
                              <w:t>Ikke-funksjonelle krav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D7B78" id="_x0000_s1040" type="#_x0000_t202" style="position:absolute;margin-left:-17.5pt;margin-top:459.95pt;width:484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7lnGgIAAEAEAAAOAAAAZHJzL2Uyb0RvYy54bWysU8Fu2zAMvQ/YPwi6L066Li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t/O7KYUkxeYfP8U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" stroked="f">
                <v:textbox style="mso-fit-shape-to-text:t" inset="0,0,0,0">
                  <w:txbxContent>
                    <w:p w14:paraId="5EE206B6" w14:textId="19128F93" w:rsidR="00FD74B5" w:rsidRPr="00F4029F" w:rsidRDefault="00FD74B5" w:rsidP="00FD74B5">
                      <w:pPr>
                        <w:pStyle w:val="Bildetekst"/>
                        <w:rPr>
                          <w:rFonts w:ascii="Aptos" w:eastAsia="Times New Roman" w:hAnsi="Aptos" w:cs="Times New Roman"/>
                          <w:b/>
                          <w:sz w:val="28"/>
                          <w:szCs w:val="28"/>
                        </w:rPr>
                      </w:pPr>
                      <w:bookmarkStart w:id="29" w:name="_Ref166787637"/>
                      <w:r>
                        <w:t xml:space="preserve">Figur </w:t>
                      </w:r>
                      <w:r>
                        <w:fldChar w:fldCharType="begin"/>
                      </w:r>
                      <w:r>
                        <w:instrText xml:space="preserve"> SEQ Figur \* ARABIC </w:instrText>
                      </w:r>
                      <w:r>
                        <w:fldChar w:fldCharType="separate"/>
                      </w:r>
                      <w:r w:rsidR="002F6BA5">
                        <w:rPr>
                          <w:noProof/>
                        </w:rPr>
                        <w:t>15</w:t>
                      </w:r>
                      <w:r>
                        <w:fldChar w:fldCharType="end"/>
                      </w:r>
                      <w:bookmarkEnd w:id="29"/>
                      <w:r w:rsidR="007A2E24">
                        <w:t xml:space="preserve">: </w:t>
                      </w:r>
                      <w:r w:rsidR="007A2E24">
                        <w:t>Ikke-funksjonelle krav</w:t>
                      </w:r>
                    </w:p>
                  </w:txbxContent>
                </v:textbox>
                <w10:wrap type="through"/>
              </v:shape>
            </w:pict>
          </mc:Fallback>
        </mc:AlternateContent>
      </w:r>
      <w:r w:rsidR="002022FA">
        <w:rPr>
          <w:rFonts w:ascii="Aptos" w:eastAsia="Times New Roman" w:hAnsi="Aptos" w:cs="Times New Roman"/>
          <w:b/>
          <w:sz w:val="28"/>
          <w:szCs w:val="28"/>
        </w:rPr>
        <w:br w:type="page"/>
      </w:r>
    </w:p>
    <w:p w14:paraId="43F3E41F" w14:textId="464C336A" w:rsidR="002022FA" w:rsidRDefault="00B74081">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75" behindDoc="0" locked="0" layoutInCell="1" allowOverlap="1" wp14:anchorId="5F03E052" wp14:editId="3F97135A">
                <wp:simplePos x="0" y="0"/>
                <wp:positionH relativeFrom="column">
                  <wp:posOffset>-197708</wp:posOffset>
                </wp:positionH>
                <wp:positionV relativeFrom="paragraph">
                  <wp:posOffset>5548510</wp:posOffset>
                </wp:positionV>
                <wp:extent cx="6162675" cy="635"/>
                <wp:effectExtent l="0" t="0" r="0" b="12065"/>
                <wp:wrapThrough wrapText="bothSides">
                  <wp:wrapPolygon edited="0">
                    <wp:start x="0" y="0"/>
                    <wp:lineTo x="0" y="0"/>
                    <wp:lineTo x="21544" y="0"/>
                    <wp:lineTo x="21544" y="0"/>
                    <wp:lineTo x="0" y="0"/>
                  </wp:wrapPolygon>
                </wp:wrapThrough>
                <wp:docPr id="223064334" name="Tekstboks 1"/>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46F16600" w14:textId="436276D4" w:rsidR="000A68EC" w:rsidRPr="00154736" w:rsidRDefault="000A68EC" w:rsidP="000A68EC">
                            <w:pPr>
                              <w:pStyle w:val="Bildetekst"/>
                              <w:rPr>
                                <w:rFonts w:ascii="Aptos" w:eastAsia="Times New Roman" w:hAnsi="Aptos" w:cs="Times New Roman"/>
                                <w:b/>
                                <w:sz w:val="28"/>
                                <w:szCs w:val="28"/>
                              </w:rPr>
                            </w:pPr>
                            <w:bookmarkStart w:id="30" w:name="_Ref166787631"/>
                            <w:r>
                              <w:t xml:space="preserve">Figur </w:t>
                            </w:r>
                            <w:r>
                              <w:fldChar w:fldCharType="begin"/>
                            </w:r>
                            <w:r>
                              <w:instrText xml:space="preserve"> SEQ Figur \* ARABIC </w:instrText>
                            </w:r>
                            <w:r>
                              <w:fldChar w:fldCharType="separate"/>
                            </w:r>
                            <w:r w:rsidR="002F6BA5">
                              <w:rPr>
                                <w:noProof/>
                              </w:rPr>
                              <w:t>16</w:t>
                            </w:r>
                            <w:r>
                              <w:fldChar w:fldCharType="end"/>
                            </w:r>
                            <w:bookmarkEnd w:id="30"/>
                            <w:r w:rsidR="007A2E24">
                              <w:t xml:space="preserve">: </w:t>
                            </w:r>
                            <w:r w:rsidR="007A2E24">
                              <w:t>Funksjonelle krav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E052" id="_x0000_s1041" type="#_x0000_t202" style="position:absolute;margin-left:-15.55pt;margin-top:436.9pt;width:485.2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716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" stroked="f">
                <v:textbox style="mso-fit-shape-to-text:t" inset="0,0,0,0">
                  <w:txbxContent>
                    <w:p w14:paraId="46F16600" w14:textId="436276D4" w:rsidR="000A68EC" w:rsidRPr="00154736" w:rsidRDefault="000A68EC" w:rsidP="000A68EC">
                      <w:pPr>
                        <w:pStyle w:val="Bildetekst"/>
                        <w:rPr>
                          <w:rFonts w:ascii="Aptos" w:eastAsia="Times New Roman" w:hAnsi="Aptos" w:cs="Times New Roman"/>
                          <w:b/>
                          <w:sz w:val="28"/>
                          <w:szCs w:val="28"/>
                        </w:rPr>
                      </w:pPr>
                      <w:bookmarkStart w:id="31" w:name="_Ref166787631"/>
                      <w:r>
                        <w:t xml:space="preserve">Figur </w:t>
                      </w:r>
                      <w:r>
                        <w:fldChar w:fldCharType="begin"/>
                      </w:r>
                      <w:r>
                        <w:instrText xml:space="preserve"> SEQ Figur \* ARABIC </w:instrText>
                      </w:r>
                      <w:r>
                        <w:fldChar w:fldCharType="separate"/>
                      </w:r>
                      <w:r w:rsidR="002F6BA5">
                        <w:rPr>
                          <w:noProof/>
                        </w:rPr>
                        <w:t>16</w:t>
                      </w:r>
                      <w:r>
                        <w:fldChar w:fldCharType="end"/>
                      </w:r>
                      <w:bookmarkEnd w:id="31"/>
                      <w:r w:rsidR="007A2E24">
                        <w:t xml:space="preserve">: </w:t>
                      </w:r>
                      <w:r w:rsidR="007A2E24">
                        <w:t>Funksjonelle krav</w:t>
                      </w:r>
                    </w:p>
                  </w:txbxContent>
                </v:textbox>
                <w10:wrap type="through"/>
              </v:shape>
            </w:pict>
          </mc:Fallback>
        </mc:AlternateContent>
      </w:r>
      <w:r w:rsidRPr="00225E84">
        <w:rPr>
          <w:noProof/>
        </w:rPr>
        <w:drawing>
          <wp:anchor distT="0" distB="0" distL="114300" distR="114300" simplePos="0" relativeHeight="251658274" behindDoc="0" locked="0" layoutInCell="1" allowOverlap="1" wp14:anchorId="4F978DA3" wp14:editId="05BC1D79">
            <wp:simplePos x="0" y="0"/>
            <wp:positionH relativeFrom="column">
              <wp:posOffset>-197709</wp:posOffset>
            </wp:positionH>
            <wp:positionV relativeFrom="paragraph">
              <wp:posOffset>1788932</wp:posOffset>
            </wp:positionV>
            <wp:extent cx="6162675" cy="3578860"/>
            <wp:effectExtent l="0" t="0" r="0" b="2540"/>
            <wp:wrapThrough wrapText="bothSides">
              <wp:wrapPolygon edited="0">
                <wp:start x="0" y="0"/>
                <wp:lineTo x="0" y="21539"/>
                <wp:lineTo x="21544" y="21539"/>
                <wp:lineTo x="21544" y="0"/>
                <wp:lineTo x="0" y="0"/>
              </wp:wrapPolygon>
            </wp:wrapThrough>
            <wp:docPr id="1028417891" name="Bilde 1"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7891" name="Bilde 1" descr="Et bilde som inneholder tekst, skjermbilde&#10;&#10;Automatisk generer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62675" cy="3578860"/>
                    </a:xfrm>
                    <a:prstGeom prst="rect">
                      <a:avLst/>
                    </a:prstGeom>
                  </pic:spPr>
                </pic:pic>
              </a:graphicData>
            </a:graphic>
            <wp14:sizeRelH relativeFrom="page">
              <wp14:pctWidth>0</wp14:pctWidth>
            </wp14:sizeRelH>
            <wp14:sizeRelV relativeFrom="page">
              <wp14:pctHeight>0</wp14:pctHeight>
            </wp14:sizeRelV>
          </wp:anchor>
        </w:drawing>
      </w:r>
      <w:r w:rsidR="002022FA">
        <w:rPr>
          <w:rFonts w:ascii="Aptos" w:eastAsia="Times New Roman" w:hAnsi="Aptos" w:cs="Times New Roman"/>
          <w:b/>
          <w:sz w:val="28"/>
          <w:szCs w:val="28"/>
        </w:rPr>
        <w:br w:type="page"/>
      </w:r>
    </w:p>
    <w:p w14:paraId="1187A20E" w14:textId="4BB37503" w:rsidR="002022FA" w:rsidRDefault="00C9748E">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77" behindDoc="0" locked="0" layoutInCell="1" allowOverlap="1" wp14:anchorId="2E4AF222" wp14:editId="604F084E">
                <wp:simplePos x="0" y="0"/>
                <wp:positionH relativeFrom="column">
                  <wp:posOffset>83185</wp:posOffset>
                </wp:positionH>
                <wp:positionV relativeFrom="paragraph">
                  <wp:posOffset>6824345</wp:posOffset>
                </wp:positionV>
                <wp:extent cx="5731510" cy="635"/>
                <wp:effectExtent l="0" t="0" r="0" b="12065"/>
                <wp:wrapThrough wrapText="bothSides">
                  <wp:wrapPolygon edited="0">
                    <wp:start x="0" y="0"/>
                    <wp:lineTo x="0" y="0"/>
                    <wp:lineTo x="21538" y="0"/>
                    <wp:lineTo x="21538" y="0"/>
                    <wp:lineTo x="0" y="0"/>
                  </wp:wrapPolygon>
                </wp:wrapThrough>
                <wp:docPr id="1486843233" name="Tekstboks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74F987" w14:textId="732A1A96" w:rsidR="004608D9" w:rsidRPr="007A2E24" w:rsidRDefault="004608D9" w:rsidP="004608D9">
                            <w:pPr>
                              <w:pStyle w:val="Bildetekst"/>
                              <w:rPr>
                                <w:rFonts w:ascii="Aptos" w:eastAsia="Times New Roman" w:hAnsi="Aptos" w:cs="Times New Roman"/>
                                <w:b/>
                                <w:sz w:val="28"/>
                                <w:szCs w:val="28"/>
                                <w:lang w:val="nb-NO"/>
                              </w:rPr>
                            </w:pPr>
                            <w:bookmarkStart w:id="32" w:name="_Ref166787676"/>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17</w:t>
                            </w:r>
                            <w:r>
                              <w:fldChar w:fldCharType="end"/>
                            </w:r>
                            <w:bookmarkEnd w:id="32"/>
                            <w:r w:rsidR="007A2E24" w:rsidRPr="007A2E24">
                              <w:rPr>
                                <w:lang w:val="nb-NO"/>
                              </w:rPr>
                              <w:t>: Spørsmål til brukertest – refleksjon og tilbakemelding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AF222" id="_x0000_s1042" type="#_x0000_t202" style="position:absolute;margin-left:6.55pt;margin-top:537.35pt;width:451.3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" stroked="f">
                <v:textbox style="mso-fit-shape-to-text:t" inset="0,0,0,0">
                  <w:txbxContent>
                    <w:p w14:paraId="3B74F987" w14:textId="732A1A96" w:rsidR="004608D9" w:rsidRPr="007A2E24" w:rsidRDefault="004608D9" w:rsidP="004608D9">
                      <w:pPr>
                        <w:pStyle w:val="Bildetekst"/>
                        <w:rPr>
                          <w:rFonts w:ascii="Aptos" w:eastAsia="Times New Roman" w:hAnsi="Aptos" w:cs="Times New Roman"/>
                          <w:b/>
                          <w:sz w:val="28"/>
                          <w:szCs w:val="28"/>
                          <w:lang w:val="nb-NO"/>
                        </w:rPr>
                      </w:pPr>
                      <w:bookmarkStart w:id="33" w:name="_Ref166787676"/>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17</w:t>
                      </w:r>
                      <w:r>
                        <w:fldChar w:fldCharType="end"/>
                      </w:r>
                      <w:bookmarkEnd w:id="33"/>
                      <w:r w:rsidR="007A2E24" w:rsidRPr="007A2E24">
                        <w:rPr>
                          <w:lang w:val="nb-NO"/>
                        </w:rPr>
                        <w:t>: Spørsmål til brukertest – refleksjon og tilbakemelding</w:t>
                      </w:r>
                    </w:p>
                  </w:txbxContent>
                </v:textbox>
                <w10:wrap type="through"/>
              </v:shape>
            </w:pict>
          </mc:Fallback>
        </mc:AlternateContent>
      </w:r>
      <w:r w:rsidRPr="005C6F02">
        <w:rPr>
          <w:noProof/>
        </w:rPr>
        <w:drawing>
          <wp:anchor distT="0" distB="0" distL="114300" distR="114300" simplePos="0" relativeHeight="251658276" behindDoc="0" locked="0" layoutInCell="1" allowOverlap="1" wp14:anchorId="7F1F68F4" wp14:editId="396779A9">
            <wp:simplePos x="0" y="0"/>
            <wp:positionH relativeFrom="column">
              <wp:posOffset>84230</wp:posOffset>
            </wp:positionH>
            <wp:positionV relativeFrom="paragraph">
              <wp:posOffset>1047115</wp:posOffset>
            </wp:positionV>
            <wp:extent cx="5731510" cy="5645785"/>
            <wp:effectExtent l="0" t="0" r="0" b="5715"/>
            <wp:wrapThrough wrapText="bothSides">
              <wp:wrapPolygon edited="0">
                <wp:start x="0" y="0"/>
                <wp:lineTo x="0" y="21573"/>
                <wp:lineTo x="21538" y="21573"/>
                <wp:lineTo x="21538" y="0"/>
                <wp:lineTo x="0" y="0"/>
              </wp:wrapPolygon>
            </wp:wrapThrough>
            <wp:docPr id="115273281"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281" name="Bilde 1" descr="Et bilde som inneholder tekst, skjermbilde, Font, nummer&#10;&#10;Automatisk generer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5731510" cy="5645785"/>
                    </a:xfrm>
                    <a:prstGeom prst="rect">
                      <a:avLst/>
                    </a:prstGeom>
                  </pic:spPr>
                </pic:pic>
              </a:graphicData>
            </a:graphic>
            <wp14:sizeRelH relativeFrom="page">
              <wp14:pctWidth>0</wp14:pctWidth>
            </wp14:sizeRelH>
            <wp14:sizeRelV relativeFrom="page">
              <wp14:pctHeight>0</wp14:pctHeight>
            </wp14:sizeRelV>
          </wp:anchor>
        </w:drawing>
      </w:r>
      <w:r w:rsidR="002022FA">
        <w:rPr>
          <w:rFonts w:ascii="Aptos" w:eastAsia="Times New Roman" w:hAnsi="Aptos" w:cs="Times New Roman"/>
          <w:b/>
          <w:sz w:val="28"/>
          <w:szCs w:val="28"/>
        </w:rPr>
        <w:br w:type="page"/>
      </w:r>
    </w:p>
    <w:p w14:paraId="69CB06FA" w14:textId="303F2C49" w:rsidR="002022FA" w:rsidRDefault="00C9748E">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79" behindDoc="0" locked="0" layoutInCell="1" allowOverlap="1" wp14:anchorId="34BA0086" wp14:editId="617B13E6">
                <wp:simplePos x="0" y="0"/>
                <wp:positionH relativeFrom="column">
                  <wp:posOffset>93345</wp:posOffset>
                </wp:positionH>
                <wp:positionV relativeFrom="paragraph">
                  <wp:posOffset>2699385</wp:posOffset>
                </wp:positionV>
                <wp:extent cx="5448300" cy="635"/>
                <wp:effectExtent l="0" t="0" r="0" b="12065"/>
                <wp:wrapThrough wrapText="bothSides">
                  <wp:wrapPolygon edited="0">
                    <wp:start x="0" y="0"/>
                    <wp:lineTo x="0" y="0"/>
                    <wp:lineTo x="21550" y="0"/>
                    <wp:lineTo x="21550" y="0"/>
                    <wp:lineTo x="0" y="0"/>
                  </wp:wrapPolygon>
                </wp:wrapThrough>
                <wp:docPr id="1444452634" name="Tekstboks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495E1BCF" w14:textId="127AF7CC" w:rsidR="00C15057" w:rsidRPr="007A2E24" w:rsidRDefault="00C15057" w:rsidP="00C15057">
                            <w:pPr>
                              <w:pStyle w:val="Bildetekst"/>
                              <w:rPr>
                                <w:rFonts w:ascii="Aptos" w:eastAsia="Times New Roman" w:hAnsi="Aptos" w:cs="Times New Roman"/>
                                <w:b/>
                                <w:sz w:val="28"/>
                                <w:szCs w:val="28"/>
                                <w:lang w:val="nb-NO"/>
                              </w:rPr>
                            </w:pPr>
                            <w:bookmarkStart w:id="34" w:name="_Ref166787670"/>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18</w:t>
                            </w:r>
                            <w:r>
                              <w:fldChar w:fldCharType="end"/>
                            </w:r>
                            <w:bookmarkEnd w:id="34"/>
                            <w:r w:rsidR="007A2E24" w:rsidRPr="007A2E24">
                              <w:rPr>
                                <w:lang w:val="nb-NO"/>
                              </w:rPr>
                              <w:t>: Spørsmål til brukertest – funksjonalitet i appen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A0086" id="_x0000_s1043" type="#_x0000_t202" style="position:absolute;margin-left:7.35pt;margin-top:212.55pt;width:42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" stroked="f">
                <v:textbox style="mso-fit-shape-to-text:t" inset="0,0,0,0">
                  <w:txbxContent>
                    <w:p w14:paraId="495E1BCF" w14:textId="127AF7CC" w:rsidR="00C15057" w:rsidRPr="007A2E24" w:rsidRDefault="00C15057" w:rsidP="00C15057">
                      <w:pPr>
                        <w:pStyle w:val="Bildetekst"/>
                        <w:rPr>
                          <w:rFonts w:ascii="Aptos" w:eastAsia="Times New Roman" w:hAnsi="Aptos" w:cs="Times New Roman"/>
                          <w:b/>
                          <w:sz w:val="28"/>
                          <w:szCs w:val="28"/>
                          <w:lang w:val="nb-NO"/>
                        </w:rPr>
                      </w:pPr>
                      <w:bookmarkStart w:id="35" w:name="_Ref166787670"/>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18</w:t>
                      </w:r>
                      <w:r>
                        <w:fldChar w:fldCharType="end"/>
                      </w:r>
                      <w:bookmarkEnd w:id="35"/>
                      <w:r w:rsidR="007A2E24" w:rsidRPr="007A2E24">
                        <w:rPr>
                          <w:lang w:val="nb-NO"/>
                        </w:rPr>
                        <w:t>: Spørsmål til brukertest – funksjonalitet i appen</w:t>
                      </w:r>
                    </w:p>
                  </w:txbxContent>
                </v:textbox>
                <w10:wrap type="through"/>
              </v:shape>
            </w:pict>
          </mc:Fallback>
        </mc:AlternateContent>
      </w:r>
      <w:r w:rsidR="00B74081">
        <w:rPr>
          <w:noProof/>
        </w:rPr>
        <mc:AlternateContent>
          <mc:Choice Requires="wps">
            <w:drawing>
              <wp:anchor distT="0" distB="0" distL="114300" distR="114300" simplePos="0" relativeHeight="251658281" behindDoc="0" locked="0" layoutInCell="1" allowOverlap="1" wp14:anchorId="0FD2AB12" wp14:editId="62A2047E">
                <wp:simplePos x="0" y="0"/>
                <wp:positionH relativeFrom="column">
                  <wp:posOffset>-271848</wp:posOffset>
                </wp:positionH>
                <wp:positionV relativeFrom="paragraph">
                  <wp:posOffset>7531495</wp:posOffset>
                </wp:positionV>
                <wp:extent cx="6341745" cy="635"/>
                <wp:effectExtent l="0" t="0" r="0" b="12065"/>
                <wp:wrapThrough wrapText="bothSides">
                  <wp:wrapPolygon edited="0">
                    <wp:start x="0" y="0"/>
                    <wp:lineTo x="0" y="0"/>
                    <wp:lineTo x="21542" y="0"/>
                    <wp:lineTo x="21542" y="0"/>
                    <wp:lineTo x="0" y="0"/>
                  </wp:wrapPolygon>
                </wp:wrapThrough>
                <wp:docPr id="1746035388" name="Tekstboks 1"/>
                <wp:cNvGraphicFramePr/>
                <a:graphic xmlns:a="http://schemas.openxmlformats.org/drawingml/2006/main">
                  <a:graphicData uri="http://schemas.microsoft.com/office/word/2010/wordprocessingShape">
                    <wps:wsp>
                      <wps:cNvSpPr txBox="1"/>
                      <wps:spPr>
                        <a:xfrm>
                          <a:off x="0" y="0"/>
                          <a:ext cx="6341745" cy="635"/>
                        </a:xfrm>
                        <a:prstGeom prst="rect">
                          <a:avLst/>
                        </a:prstGeom>
                        <a:solidFill>
                          <a:prstClr val="white"/>
                        </a:solidFill>
                        <a:ln>
                          <a:noFill/>
                        </a:ln>
                      </wps:spPr>
                      <wps:txbx>
                        <w:txbxContent>
                          <w:p w14:paraId="5B797DF2" w14:textId="0073357C" w:rsidR="00215823" w:rsidRPr="00815549" w:rsidRDefault="00215823" w:rsidP="00215823">
                            <w:pPr>
                              <w:pStyle w:val="Bildetekst"/>
                              <w:rPr>
                                <w:rFonts w:ascii="Aptos" w:eastAsia="Times New Roman" w:hAnsi="Aptos" w:cs="Times New Roman"/>
                                <w:b/>
                                <w:sz w:val="28"/>
                                <w:szCs w:val="28"/>
                              </w:rPr>
                            </w:pPr>
                            <w:bookmarkStart w:id="36" w:name="_Ref166787796"/>
                            <w:r>
                              <w:t xml:space="preserve">Figur </w:t>
                            </w:r>
                            <w:r>
                              <w:fldChar w:fldCharType="begin"/>
                            </w:r>
                            <w:r>
                              <w:instrText xml:space="preserve"> SEQ Figur \* ARABIC </w:instrText>
                            </w:r>
                            <w:r>
                              <w:fldChar w:fldCharType="separate"/>
                            </w:r>
                            <w:r w:rsidR="002F6BA5">
                              <w:rPr>
                                <w:noProof/>
                              </w:rPr>
                              <w:t>19</w:t>
                            </w:r>
                            <w:r>
                              <w:fldChar w:fldCharType="end"/>
                            </w:r>
                            <w:bookmarkEnd w:id="36"/>
                            <w:r w:rsidR="007A2E24">
                              <w:t xml:space="preserve">: Slack – kanal for </w:t>
                            </w:r>
                            <w:r w:rsidR="007A2E24">
                              <w:t>kommunikasjon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2AB12" id="_x0000_s1044" type="#_x0000_t202" style="position:absolute;margin-left:-21.4pt;margin-top:593.05pt;width:499.3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" stroked="f">
                <v:textbox style="mso-fit-shape-to-text:t" inset="0,0,0,0">
                  <w:txbxContent>
                    <w:p w14:paraId="5B797DF2" w14:textId="0073357C" w:rsidR="00215823" w:rsidRPr="00815549" w:rsidRDefault="00215823" w:rsidP="00215823">
                      <w:pPr>
                        <w:pStyle w:val="Bildetekst"/>
                        <w:rPr>
                          <w:rFonts w:ascii="Aptos" w:eastAsia="Times New Roman" w:hAnsi="Aptos" w:cs="Times New Roman"/>
                          <w:b/>
                          <w:sz w:val="28"/>
                          <w:szCs w:val="28"/>
                        </w:rPr>
                      </w:pPr>
                      <w:bookmarkStart w:id="37" w:name="_Ref166787796"/>
                      <w:r>
                        <w:t xml:space="preserve">Figur </w:t>
                      </w:r>
                      <w:r>
                        <w:fldChar w:fldCharType="begin"/>
                      </w:r>
                      <w:r>
                        <w:instrText xml:space="preserve"> SEQ Figur \* ARABIC </w:instrText>
                      </w:r>
                      <w:r>
                        <w:fldChar w:fldCharType="separate"/>
                      </w:r>
                      <w:r w:rsidR="002F6BA5">
                        <w:rPr>
                          <w:noProof/>
                        </w:rPr>
                        <w:t>19</w:t>
                      </w:r>
                      <w:r>
                        <w:fldChar w:fldCharType="end"/>
                      </w:r>
                      <w:bookmarkEnd w:id="37"/>
                      <w:r w:rsidR="007A2E24">
                        <w:t xml:space="preserve">: Slack – kanal for </w:t>
                      </w:r>
                      <w:r w:rsidR="007A2E24">
                        <w:t>kommunikasjon</w:t>
                      </w:r>
                    </w:p>
                  </w:txbxContent>
                </v:textbox>
                <w10:wrap type="through"/>
              </v:shape>
            </w:pict>
          </mc:Fallback>
        </mc:AlternateContent>
      </w:r>
      <w:r w:rsidR="00B74081" w:rsidRPr="003E14D3">
        <w:rPr>
          <w:noProof/>
        </w:rPr>
        <w:drawing>
          <wp:anchor distT="0" distB="0" distL="114300" distR="114300" simplePos="0" relativeHeight="251658280" behindDoc="0" locked="0" layoutInCell="1" allowOverlap="1" wp14:anchorId="11D5A944" wp14:editId="09BB74DE">
            <wp:simplePos x="0" y="0"/>
            <wp:positionH relativeFrom="column">
              <wp:posOffset>-296562</wp:posOffset>
            </wp:positionH>
            <wp:positionV relativeFrom="paragraph">
              <wp:posOffset>3420025</wp:posOffset>
            </wp:positionV>
            <wp:extent cx="6341745" cy="3980180"/>
            <wp:effectExtent l="0" t="0" r="0" b="0"/>
            <wp:wrapThrough wrapText="bothSides">
              <wp:wrapPolygon edited="0">
                <wp:start x="0" y="0"/>
                <wp:lineTo x="0" y="21504"/>
                <wp:lineTo x="21542" y="21504"/>
                <wp:lineTo x="21542" y="0"/>
                <wp:lineTo x="0" y="0"/>
              </wp:wrapPolygon>
            </wp:wrapThrough>
            <wp:docPr id="361459895" name="Bilde 1" descr="Et bilde som inneholder tekst, programvare, Multimedie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9895" name="Bilde 1" descr="Et bilde som inneholder tekst, programvare, Multimedieprogramvare, Dataikon&#10;&#10;Automatisk generer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41745" cy="3980180"/>
                    </a:xfrm>
                    <a:prstGeom prst="rect">
                      <a:avLst/>
                    </a:prstGeom>
                  </pic:spPr>
                </pic:pic>
              </a:graphicData>
            </a:graphic>
            <wp14:sizeRelH relativeFrom="page">
              <wp14:pctWidth>0</wp14:pctWidth>
            </wp14:sizeRelH>
            <wp14:sizeRelV relativeFrom="page">
              <wp14:pctHeight>0</wp14:pctHeight>
            </wp14:sizeRelV>
          </wp:anchor>
        </w:drawing>
      </w:r>
      <w:r w:rsidR="00B74081" w:rsidRPr="005246B5">
        <w:rPr>
          <w:noProof/>
        </w:rPr>
        <w:drawing>
          <wp:anchor distT="0" distB="0" distL="114300" distR="114300" simplePos="0" relativeHeight="251658278" behindDoc="0" locked="0" layoutInCell="1" allowOverlap="1" wp14:anchorId="51104483" wp14:editId="493C9791">
            <wp:simplePos x="0" y="0"/>
            <wp:positionH relativeFrom="column">
              <wp:posOffset>98974</wp:posOffset>
            </wp:positionH>
            <wp:positionV relativeFrom="paragraph">
              <wp:posOffset>292</wp:posOffset>
            </wp:positionV>
            <wp:extent cx="5448300" cy="2578100"/>
            <wp:effectExtent l="0" t="0" r="0" b="0"/>
            <wp:wrapThrough wrapText="bothSides">
              <wp:wrapPolygon edited="0">
                <wp:start x="0" y="0"/>
                <wp:lineTo x="0" y="21494"/>
                <wp:lineTo x="21550" y="21494"/>
                <wp:lineTo x="21550" y="0"/>
                <wp:lineTo x="0" y="0"/>
              </wp:wrapPolygon>
            </wp:wrapThrough>
            <wp:docPr id="1401844911" name="Bilde 1" descr="Et bilde som inneholder tekst, skjermbilde, Font, kvitter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4911" name="Bilde 1" descr="Et bilde som inneholder tekst, skjermbilde, Font, kvittering&#10;&#10;Automatisk generer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448300" cy="2578100"/>
                    </a:xfrm>
                    <a:prstGeom prst="rect">
                      <a:avLst/>
                    </a:prstGeom>
                  </pic:spPr>
                </pic:pic>
              </a:graphicData>
            </a:graphic>
            <wp14:sizeRelH relativeFrom="page">
              <wp14:pctWidth>0</wp14:pctWidth>
            </wp14:sizeRelH>
            <wp14:sizeRelV relativeFrom="page">
              <wp14:pctHeight>0</wp14:pctHeight>
            </wp14:sizeRelV>
          </wp:anchor>
        </w:drawing>
      </w:r>
      <w:r w:rsidR="002022FA">
        <w:rPr>
          <w:rFonts w:ascii="Aptos" w:eastAsia="Times New Roman" w:hAnsi="Aptos" w:cs="Times New Roman"/>
          <w:b/>
          <w:sz w:val="28"/>
          <w:szCs w:val="28"/>
        </w:rPr>
        <w:br w:type="page"/>
      </w:r>
    </w:p>
    <w:p w14:paraId="659E02F9" w14:textId="49FB2049" w:rsidR="002022FA" w:rsidRDefault="00B74081">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85" behindDoc="0" locked="0" layoutInCell="1" allowOverlap="1" wp14:anchorId="76205C87" wp14:editId="12139C98">
                <wp:simplePos x="0" y="0"/>
                <wp:positionH relativeFrom="column">
                  <wp:posOffset>0</wp:posOffset>
                </wp:positionH>
                <wp:positionV relativeFrom="paragraph">
                  <wp:posOffset>8286046</wp:posOffset>
                </wp:positionV>
                <wp:extent cx="6252845" cy="635"/>
                <wp:effectExtent l="0" t="0" r="0" b="12065"/>
                <wp:wrapThrough wrapText="bothSides">
                  <wp:wrapPolygon edited="0">
                    <wp:start x="0" y="0"/>
                    <wp:lineTo x="0" y="0"/>
                    <wp:lineTo x="21541" y="0"/>
                    <wp:lineTo x="21541" y="0"/>
                    <wp:lineTo x="0" y="0"/>
                  </wp:wrapPolygon>
                </wp:wrapThrough>
                <wp:docPr id="207358728" name="Tekstboks 1"/>
                <wp:cNvGraphicFramePr/>
                <a:graphic xmlns:a="http://schemas.openxmlformats.org/drawingml/2006/main">
                  <a:graphicData uri="http://schemas.microsoft.com/office/word/2010/wordprocessingShape">
                    <wps:wsp>
                      <wps:cNvSpPr txBox="1"/>
                      <wps:spPr>
                        <a:xfrm>
                          <a:off x="0" y="0"/>
                          <a:ext cx="6252845" cy="635"/>
                        </a:xfrm>
                        <a:prstGeom prst="rect">
                          <a:avLst/>
                        </a:prstGeom>
                        <a:solidFill>
                          <a:prstClr val="white"/>
                        </a:solidFill>
                        <a:ln>
                          <a:noFill/>
                        </a:ln>
                      </wps:spPr>
                      <wps:txbx>
                        <w:txbxContent>
                          <w:p w14:paraId="7D7EF8BF" w14:textId="46EFEDA3" w:rsidR="00D9412D" w:rsidRPr="007A2E24" w:rsidRDefault="00D9412D" w:rsidP="00D9412D">
                            <w:pPr>
                              <w:pStyle w:val="Bildetekst"/>
                              <w:rPr>
                                <w:rFonts w:ascii="Aptos" w:eastAsia="Times New Roman" w:hAnsi="Aptos" w:cs="Times New Roman"/>
                                <w:b/>
                                <w:sz w:val="28"/>
                                <w:szCs w:val="28"/>
                                <w:lang w:val="nb-NO"/>
                              </w:rPr>
                            </w:pPr>
                            <w:bookmarkStart w:id="38" w:name="_Ref166787701"/>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21</w:t>
                            </w:r>
                            <w:r>
                              <w:fldChar w:fldCharType="end"/>
                            </w:r>
                            <w:bookmarkEnd w:id="38"/>
                            <w:r w:rsidR="007A2E24" w:rsidRPr="007A2E24">
                              <w:rPr>
                                <w:lang w:val="nb-NO"/>
                              </w:rPr>
                              <w:t xml:space="preserve">: Trello og product “backlog” (Del </w:t>
                            </w:r>
                            <w:r w:rsidR="007A2E24">
                              <w:rPr>
                                <w:lang w:val="nb-NO"/>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05C87" id="_x0000_s1045" type="#_x0000_t202" style="position:absolute;margin-left:0;margin-top:652.45pt;width:492.35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cJGwIAAEAEAAAOAAAAZHJzL2Uyb0RvYy54bWysU8Fu2zAMvQ/YPwi6L06yJW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" stroked="f">
                <v:textbox style="mso-fit-shape-to-text:t" inset="0,0,0,0">
                  <w:txbxContent>
                    <w:p w14:paraId="7D7EF8BF" w14:textId="46EFEDA3" w:rsidR="00D9412D" w:rsidRPr="007A2E24" w:rsidRDefault="00D9412D" w:rsidP="00D9412D">
                      <w:pPr>
                        <w:pStyle w:val="Bildetekst"/>
                        <w:rPr>
                          <w:rFonts w:ascii="Aptos" w:eastAsia="Times New Roman" w:hAnsi="Aptos" w:cs="Times New Roman"/>
                          <w:b/>
                          <w:sz w:val="28"/>
                          <w:szCs w:val="28"/>
                          <w:lang w:val="nb-NO"/>
                        </w:rPr>
                      </w:pPr>
                      <w:bookmarkStart w:id="39" w:name="_Ref166787701"/>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21</w:t>
                      </w:r>
                      <w:r>
                        <w:fldChar w:fldCharType="end"/>
                      </w:r>
                      <w:bookmarkEnd w:id="39"/>
                      <w:r w:rsidR="007A2E24" w:rsidRPr="007A2E24">
                        <w:rPr>
                          <w:lang w:val="nb-NO"/>
                        </w:rPr>
                        <w:t xml:space="preserve">: Trello og product “backlog” (Del </w:t>
                      </w:r>
                      <w:r w:rsidR="007A2E24">
                        <w:rPr>
                          <w:lang w:val="nb-NO"/>
                        </w:rPr>
                        <w:t>2)</w:t>
                      </w:r>
                    </w:p>
                  </w:txbxContent>
                </v:textbox>
                <w10:wrap type="through"/>
              </v:shape>
            </w:pict>
          </mc:Fallback>
        </mc:AlternateContent>
      </w:r>
      <w:r w:rsidRPr="00451E8D">
        <w:rPr>
          <w:noProof/>
        </w:rPr>
        <w:drawing>
          <wp:anchor distT="0" distB="0" distL="114300" distR="114300" simplePos="0" relativeHeight="251658284" behindDoc="0" locked="0" layoutInCell="1" allowOverlap="1" wp14:anchorId="7C32688D" wp14:editId="6AB2DA72">
            <wp:simplePos x="0" y="0"/>
            <wp:positionH relativeFrom="column">
              <wp:posOffset>0</wp:posOffset>
            </wp:positionH>
            <wp:positionV relativeFrom="paragraph">
              <wp:posOffset>4507418</wp:posOffset>
            </wp:positionV>
            <wp:extent cx="6252845" cy="3597910"/>
            <wp:effectExtent l="0" t="0" r="0" b="0"/>
            <wp:wrapThrough wrapText="bothSides">
              <wp:wrapPolygon edited="0">
                <wp:start x="0" y="0"/>
                <wp:lineTo x="0" y="21501"/>
                <wp:lineTo x="21541" y="21501"/>
                <wp:lineTo x="21541" y="0"/>
                <wp:lineTo x="0" y="0"/>
              </wp:wrapPolygon>
            </wp:wrapThrough>
            <wp:docPr id="911203446"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03446" name="Bilde 1" descr="Et bilde som inneholder tekst, skjermbilde, programvare, Multimedieprogramvare&#10;&#10;Automatisk generer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52845" cy="3597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3" behindDoc="0" locked="0" layoutInCell="1" allowOverlap="1" wp14:anchorId="75B4AC20" wp14:editId="3F00C618">
                <wp:simplePos x="0" y="0"/>
                <wp:positionH relativeFrom="column">
                  <wp:posOffset>0</wp:posOffset>
                </wp:positionH>
                <wp:positionV relativeFrom="paragraph">
                  <wp:posOffset>3963138</wp:posOffset>
                </wp:positionV>
                <wp:extent cx="6295390" cy="635"/>
                <wp:effectExtent l="0" t="0" r="3810" b="12065"/>
                <wp:wrapThrough wrapText="bothSides">
                  <wp:wrapPolygon edited="0">
                    <wp:start x="0" y="0"/>
                    <wp:lineTo x="0" y="0"/>
                    <wp:lineTo x="21569" y="0"/>
                    <wp:lineTo x="21569" y="0"/>
                    <wp:lineTo x="0" y="0"/>
                  </wp:wrapPolygon>
                </wp:wrapThrough>
                <wp:docPr id="2075089497" name="Tekstboks 1"/>
                <wp:cNvGraphicFramePr/>
                <a:graphic xmlns:a="http://schemas.openxmlformats.org/drawingml/2006/main">
                  <a:graphicData uri="http://schemas.microsoft.com/office/word/2010/wordprocessingShape">
                    <wps:wsp>
                      <wps:cNvSpPr txBox="1"/>
                      <wps:spPr>
                        <a:xfrm>
                          <a:off x="0" y="0"/>
                          <a:ext cx="6295390" cy="635"/>
                        </a:xfrm>
                        <a:prstGeom prst="rect">
                          <a:avLst/>
                        </a:prstGeom>
                        <a:solidFill>
                          <a:prstClr val="white"/>
                        </a:solidFill>
                        <a:ln>
                          <a:noFill/>
                        </a:ln>
                      </wps:spPr>
                      <wps:txbx>
                        <w:txbxContent>
                          <w:p w14:paraId="2C2D651A" w14:textId="3320C4D0" w:rsidR="00820B38" w:rsidRPr="007A2E24" w:rsidRDefault="00820B38" w:rsidP="00820B38">
                            <w:pPr>
                              <w:pStyle w:val="Bildetekst"/>
                              <w:rPr>
                                <w:rFonts w:ascii="Aptos" w:eastAsia="Times New Roman" w:hAnsi="Aptos" w:cs="Times New Roman"/>
                                <w:b/>
                                <w:sz w:val="28"/>
                                <w:szCs w:val="28"/>
                                <w:lang w:val="nb-NO"/>
                              </w:rPr>
                            </w:pPr>
                            <w:bookmarkStart w:id="40" w:name="_Ref166787695"/>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20</w:t>
                            </w:r>
                            <w:r>
                              <w:fldChar w:fldCharType="end"/>
                            </w:r>
                            <w:bookmarkEnd w:id="40"/>
                            <w:r w:rsidR="007A2E24" w:rsidRPr="007A2E24">
                              <w:rPr>
                                <w:lang w:val="nb-NO"/>
                              </w:rPr>
                              <w:t xml:space="preserve">: Trello og product “backlog” </w:t>
                            </w:r>
                            <w:r w:rsidR="007A2E24">
                              <w:rPr>
                                <w:lang w:val="nb-NO"/>
                              </w:rPr>
                              <w:t>(Del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4AC20" id="_x0000_s1046" type="#_x0000_t202" style="position:absolute;margin-left:0;margin-top:312.05pt;width:495.7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URGQ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Opne3N3cUkhSb3dx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" stroked="f">
                <v:textbox style="mso-fit-shape-to-text:t" inset="0,0,0,0">
                  <w:txbxContent>
                    <w:p w14:paraId="2C2D651A" w14:textId="3320C4D0" w:rsidR="00820B38" w:rsidRPr="007A2E24" w:rsidRDefault="00820B38" w:rsidP="00820B38">
                      <w:pPr>
                        <w:pStyle w:val="Bildetekst"/>
                        <w:rPr>
                          <w:rFonts w:ascii="Aptos" w:eastAsia="Times New Roman" w:hAnsi="Aptos" w:cs="Times New Roman"/>
                          <w:b/>
                          <w:sz w:val="28"/>
                          <w:szCs w:val="28"/>
                          <w:lang w:val="nb-NO"/>
                        </w:rPr>
                      </w:pPr>
                      <w:bookmarkStart w:id="41" w:name="_Ref166787695"/>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20</w:t>
                      </w:r>
                      <w:r>
                        <w:fldChar w:fldCharType="end"/>
                      </w:r>
                      <w:bookmarkEnd w:id="41"/>
                      <w:r w:rsidR="007A2E24" w:rsidRPr="007A2E24">
                        <w:rPr>
                          <w:lang w:val="nb-NO"/>
                        </w:rPr>
                        <w:t xml:space="preserve">: Trello og product “backlog” </w:t>
                      </w:r>
                      <w:r w:rsidR="007A2E24">
                        <w:rPr>
                          <w:lang w:val="nb-NO"/>
                        </w:rPr>
                        <w:t>(Del 1)</w:t>
                      </w:r>
                    </w:p>
                  </w:txbxContent>
                </v:textbox>
                <w10:wrap type="through"/>
              </v:shape>
            </w:pict>
          </mc:Fallback>
        </mc:AlternateContent>
      </w:r>
      <w:r w:rsidRPr="004241E3">
        <w:rPr>
          <w:noProof/>
        </w:rPr>
        <w:drawing>
          <wp:anchor distT="0" distB="0" distL="114300" distR="114300" simplePos="0" relativeHeight="251658282" behindDoc="0" locked="0" layoutInCell="1" allowOverlap="1" wp14:anchorId="23D39B2A" wp14:editId="0E848F2E">
            <wp:simplePos x="0" y="0"/>
            <wp:positionH relativeFrom="column">
              <wp:posOffset>0</wp:posOffset>
            </wp:positionH>
            <wp:positionV relativeFrom="paragraph">
              <wp:posOffset>189</wp:posOffset>
            </wp:positionV>
            <wp:extent cx="6295390" cy="3753485"/>
            <wp:effectExtent l="0" t="0" r="3810" b="5715"/>
            <wp:wrapThrough wrapText="bothSides">
              <wp:wrapPolygon edited="0">
                <wp:start x="0" y="0"/>
                <wp:lineTo x="0" y="21560"/>
                <wp:lineTo x="21569" y="21560"/>
                <wp:lineTo x="21569" y="0"/>
                <wp:lineTo x="0" y="0"/>
              </wp:wrapPolygon>
            </wp:wrapThrough>
            <wp:docPr id="87991291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2911" name="Bilde 1" descr="Et bilde som inneholder tekst, skjermbilde, programvare, Multimedieprogramvare&#10;&#10;Automatisk generert beskrivels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95390" cy="3753485"/>
                    </a:xfrm>
                    <a:prstGeom prst="rect">
                      <a:avLst/>
                    </a:prstGeom>
                  </pic:spPr>
                </pic:pic>
              </a:graphicData>
            </a:graphic>
            <wp14:sizeRelH relativeFrom="page">
              <wp14:pctWidth>0</wp14:pctWidth>
            </wp14:sizeRelH>
            <wp14:sizeRelV relativeFrom="page">
              <wp14:pctHeight>0</wp14:pctHeight>
            </wp14:sizeRelV>
          </wp:anchor>
        </w:drawing>
      </w:r>
    </w:p>
    <w:p w14:paraId="4D935875" w14:textId="42125E38" w:rsidR="002022FA" w:rsidRDefault="002022FA">
      <w:pPr>
        <w:rPr>
          <w:rFonts w:ascii="Aptos" w:eastAsia="Times New Roman" w:hAnsi="Aptos" w:cs="Times New Roman"/>
          <w:b/>
          <w:sz w:val="28"/>
          <w:szCs w:val="28"/>
        </w:rPr>
      </w:pPr>
    </w:p>
    <w:p w14:paraId="522F1E6E" w14:textId="30F95041" w:rsidR="002022FA" w:rsidRDefault="002022FA">
      <w:pPr>
        <w:rPr>
          <w:rFonts w:ascii="Aptos" w:eastAsia="Times New Roman" w:hAnsi="Aptos" w:cs="Times New Roman"/>
          <w:b/>
          <w:sz w:val="28"/>
          <w:szCs w:val="28"/>
        </w:rPr>
      </w:pPr>
    </w:p>
    <w:p w14:paraId="03B82094" w14:textId="64C3A813" w:rsidR="002022FA" w:rsidRDefault="00B74081">
      <w:pPr>
        <w:rPr>
          <w:rFonts w:ascii="Aptos" w:eastAsia="Times New Roman" w:hAnsi="Aptos" w:cs="Times New Roman"/>
          <w:b/>
          <w:sz w:val="28"/>
          <w:szCs w:val="28"/>
        </w:rPr>
      </w:pPr>
      <w:r>
        <w:rPr>
          <w:noProof/>
        </w:rPr>
        <mc:AlternateContent>
          <mc:Choice Requires="wps">
            <w:drawing>
              <wp:anchor distT="0" distB="0" distL="114300" distR="114300" simplePos="0" relativeHeight="251658287" behindDoc="0" locked="0" layoutInCell="1" allowOverlap="1" wp14:anchorId="7C6200F8" wp14:editId="2DE3D5B1">
                <wp:simplePos x="0" y="0"/>
                <wp:positionH relativeFrom="column">
                  <wp:posOffset>193675</wp:posOffset>
                </wp:positionH>
                <wp:positionV relativeFrom="paragraph">
                  <wp:posOffset>6766560</wp:posOffset>
                </wp:positionV>
                <wp:extent cx="5146040" cy="304800"/>
                <wp:effectExtent l="0" t="0" r="0" b="0"/>
                <wp:wrapThrough wrapText="bothSides">
                  <wp:wrapPolygon edited="0">
                    <wp:start x="0" y="0"/>
                    <wp:lineTo x="0" y="20700"/>
                    <wp:lineTo x="21536" y="20700"/>
                    <wp:lineTo x="21536" y="0"/>
                    <wp:lineTo x="0" y="0"/>
                  </wp:wrapPolygon>
                </wp:wrapThrough>
                <wp:docPr id="1434876965" name="Tekstboks 1"/>
                <wp:cNvGraphicFramePr/>
                <a:graphic xmlns:a="http://schemas.openxmlformats.org/drawingml/2006/main">
                  <a:graphicData uri="http://schemas.microsoft.com/office/word/2010/wordprocessingShape">
                    <wps:wsp>
                      <wps:cNvSpPr txBox="1"/>
                      <wps:spPr>
                        <a:xfrm>
                          <a:off x="0" y="0"/>
                          <a:ext cx="5146040" cy="304800"/>
                        </a:xfrm>
                        <a:prstGeom prst="rect">
                          <a:avLst/>
                        </a:prstGeom>
                        <a:solidFill>
                          <a:prstClr val="white"/>
                        </a:solidFill>
                        <a:ln>
                          <a:noFill/>
                        </a:ln>
                      </wps:spPr>
                      <wps:txbx>
                        <w:txbxContent>
                          <w:p w14:paraId="5917B66B" w14:textId="26979C0B" w:rsidR="008A0162" w:rsidRPr="007A2E24" w:rsidRDefault="008A0162" w:rsidP="008A0162">
                            <w:pPr>
                              <w:pStyle w:val="Bildetekst"/>
                              <w:rPr>
                                <w:rFonts w:ascii="Aptos" w:eastAsia="Times New Roman" w:hAnsi="Aptos" w:cs="Times New Roman"/>
                                <w:b/>
                                <w:sz w:val="28"/>
                                <w:szCs w:val="28"/>
                                <w:lang w:val="nb-NO"/>
                              </w:rPr>
                            </w:pPr>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22</w:t>
                            </w:r>
                            <w:r>
                              <w:fldChar w:fldCharType="end"/>
                            </w:r>
                            <w:r w:rsidR="007A2E24" w:rsidRPr="007A2E24">
                              <w:rPr>
                                <w:lang w:val="nb-NO"/>
                              </w:rPr>
                              <w:t>: Referat fra retrospektiver (Del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00F8" id="_x0000_s1047" type="#_x0000_t202" style="position:absolute;margin-left:15.25pt;margin-top:532.8pt;width:405.2pt;height:2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" stroked="f">
                <v:textbox inset="0,0,0,0">
                  <w:txbxContent>
                    <w:p w14:paraId="5917B66B" w14:textId="26979C0B" w:rsidR="008A0162" w:rsidRPr="007A2E24" w:rsidRDefault="008A0162" w:rsidP="008A0162">
                      <w:pPr>
                        <w:pStyle w:val="Bildetekst"/>
                        <w:rPr>
                          <w:rFonts w:ascii="Aptos" w:eastAsia="Times New Roman" w:hAnsi="Aptos" w:cs="Times New Roman"/>
                          <w:b/>
                          <w:sz w:val="28"/>
                          <w:szCs w:val="28"/>
                          <w:lang w:val="nb-NO"/>
                        </w:rPr>
                      </w:pPr>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22</w:t>
                      </w:r>
                      <w:r>
                        <w:fldChar w:fldCharType="end"/>
                      </w:r>
                      <w:r w:rsidR="007A2E24" w:rsidRPr="007A2E24">
                        <w:rPr>
                          <w:lang w:val="nb-NO"/>
                        </w:rPr>
                        <w:t>: Referat fra retrospektiver (Del 1)</w:t>
                      </w:r>
                    </w:p>
                  </w:txbxContent>
                </v:textbox>
                <w10:wrap type="through"/>
              </v:shape>
            </w:pict>
          </mc:Fallback>
        </mc:AlternateContent>
      </w:r>
      <w:r w:rsidRPr="008A0162">
        <w:rPr>
          <w:rFonts w:ascii="Aptos" w:eastAsia="Times New Roman" w:hAnsi="Aptos" w:cs="Times New Roman"/>
          <w:b/>
          <w:noProof/>
          <w:sz w:val="28"/>
          <w:szCs w:val="28"/>
        </w:rPr>
        <w:drawing>
          <wp:anchor distT="0" distB="0" distL="114300" distR="114300" simplePos="0" relativeHeight="251658286" behindDoc="0" locked="0" layoutInCell="1" allowOverlap="1" wp14:anchorId="2423D8DA" wp14:editId="27837F43">
            <wp:simplePos x="0" y="0"/>
            <wp:positionH relativeFrom="column">
              <wp:posOffset>196387</wp:posOffset>
            </wp:positionH>
            <wp:positionV relativeFrom="paragraph">
              <wp:posOffset>429895</wp:posOffset>
            </wp:positionV>
            <wp:extent cx="5146040" cy="6227445"/>
            <wp:effectExtent l="0" t="0" r="0" b="0"/>
            <wp:wrapThrough wrapText="bothSides">
              <wp:wrapPolygon edited="0">
                <wp:start x="0" y="0"/>
                <wp:lineTo x="0" y="21541"/>
                <wp:lineTo x="21536" y="21541"/>
                <wp:lineTo x="21536" y="0"/>
                <wp:lineTo x="0" y="0"/>
              </wp:wrapPolygon>
            </wp:wrapThrough>
            <wp:docPr id="716265859" name="Bilde 1" descr="Et bilde som inneholder tekst, skjermbilde, Font, dokum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5859" name="Bilde 1" descr="Et bilde som inneholder tekst, skjermbilde, Font, dokument&#10;&#10;Automatisk generert beskrivelse"/>
                    <pic:cNvPicPr/>
                  </pic:nvPicPr>
                  <pic:blipFill>
                    <a:blip r:embed="rId35">
                      <a:extLst>
                        <a:ext uri="{28A0092B-C50C-407E-A947-70E740481C1C}">
                          <a14:useLocalDpi xmlns:a14="http://schemas.microsoft.com/office/drawing/2010/main" val="0"/>
                        </a:ext>
                      </a:extLst>
                    </a:blip>
                    <a:stretch>
                      <a:fillRect/>
                    </a:stretch>
                  </pic:blipFill>
                  <pic:spPr>
                    <a:xfrm>
                      <a:off x="0" y="0"/>
                      <a:ext cx="5146040" cy="6227445"/>
                    </a:xfrm>
                    <a:prstGeom prst="rect">
                      <a:avLst/>
                    </a:prstGeom>
                  </pic:spPr>
                </pic:pic>
              </a:graphicData>
            </a:graphic>
            <wp14:sizeRelH relativeFrom="page">
              <wp14:pctWidth>0</wp14:pctWidth>
            </wp14:sizeRelH>
            <wp14:sizeRelV relativeFrom="page">
              <wp14:pctHeight>0</wp14:pctHeight>
            </wp14:sizeRelV>
          </wp:anchor>
        </w:drawing>
      </w:r>
      <w:r w:rsidR="002022FA">
        <w:rPr>
          <w:rFonts w:ascii="Aptos" w:eastAsia="Times New Roman" w:hAnsi="Aptos" w:cs="Times New Roman"/>
          <w:b/>
          <w:sz w:val="28"/>
          <w:szCs w:val="28"/>
        </w:rPr>
        <w:br w:type="page"/>
      </w:r>
    </w:p>
    <w:p w14:paraId="5CEC1521" w14:textId="6A931C57" w:rsidR="0015087E" w:rsidRDefault="0015087E">
      <w:pPr>
        <w:rPr>
          <w:rFonts w:ascii="Aptos" w:eastAsia="Times New Roman" w:hAnsi="Aptos" w:cs="Times New Roman"/>
          <w:b/>
          <w:sz w:val="28"/>
          <w:szCs w:val="28"/>
        </w:rPr>
      </w:pPr>
    </w:p>
    <w:p w14:paraId="2C055938" w14:textId="24CD512B" w:rsidR="0015087E" w:rsidRDefault="0015087E">
      <w:pPr>
        <w:rPr>
          <w:rFonts w:ascii="Aptos" w:eastAsia="Times New Roman" w:hAnsi="Aptos" w:cs="Times New Roman"/>
          <w:b/>
          <w:sz w:val="28"/>
          <w:szCs w:val="28"/>
        </w:rPr>
      </w:pPr>
      <w:r>
        <w:rPr>
          <w:rFonts w:ascii="Aptos" w:eastAsia="Times New Roman" w:hAnsi="Aptos" w:cs="Times New Roman"/>
          <w:b/>
          <w:sz w:val="28"/>
          <w:szCs w:val="28"/>
        </w:rPr>
        <w:br w:type="page"/>
      </w:r>
      <w:r w:rsidR="000E0E25">
        <w:rPr>
          <w:noProof/>
        </w:rPr>
        <mc:AlternateContent>
          <mc:Choice Requires="wps">
            <w:drawing>
              <wp:anchor distT="0" distB="0" distL="114300" distR="114300" simplePos="0" relativeHeight="251658289" behindDoc="0" locked="0" layoutInCell="1" allowOverlap="1" wp14:anchorId="73AF99F6" wp14:editId="416C6A88">
                <wp:simplePos x="0" y="0"/>
                <wp:positionH relativeFrom="column">
                  <wp:posOffset>0</wp:posOffset>
                </wp:positionH>
                <wp:positionV relativeFrom="paragraph">
                  <wp:posOffset>6791325</wp:posOffset>
                </wp:positionV>
                <wp:extent cx="5731510" cy="635"/>
                <wp:effectExtent l="0" t="0" r="0" b="12065"/>
                <wp:wrapThrough wrapText="bothSides">
                  <wp:wrapPolygon edited="0">
                    <wp:start x="0" y="0"/>
                    <wp:lineTo x="0" y="0"/>
                    <wp:lineTo x="21538" y="0"/>
                    <wp:lineTo x="21538" y="0"/>
                    <wp:lineTo x="0" y="0"/>
                  </wp:wrapPolygon>
                </wp:wrapThrough>
                <wp:docPr id="1875499633" name="Tekstboks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374135" w14:textId="58DE898F" w:rsidR="000E0E25" w:rsidRPr="007A2E24" w:rsidRDefault="000E0E25" w:rsidP="000E0E25">
                            <w:pPr>
                              <w:pStyle w:val="Bildetekst"/>
                              <w:rPr>
                                <w:rFonts w:ascii="Aptos" w:eastAsia="Times New Roman" w:hAnsi="Aptos" w:cs="Times New Roman"/>
                                <w:b/>
                                <w:sz w:val="28"/>
                                <w:szCs w:val="28"/>
                                <w:lang w:val="nb-NO"/>
                              </w:rPr>
                            </w:pPr>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23</w:t>
                            </w:r>
                            <w:r>
                              <w:fldChar w:fldCharType="end"/>
                            </w:r>
                            <w:r w:rsidR="007A2E24" w:rsidRPr="007A2E24">
                              <w:rPr>
                                <w:lang w:val="nb-NO"/>
                              </w:rPr>
                              <w:t>: Referat fra retrospektiver (Del 2)</w:t>
                            </w:r>
                            <w:r w:rsidR="00C9748E">
                              <w:rPr>
                                <w:lang w:val="nb-NO"/>
                              </w:rPr>
                              <w:t xml:space="preserve"> – Konklusjon inneholder også sprint planlegging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F99F6" id="_x0000_s1048" type="#_x0000_t202" style="position:absolute;margin-left:0;margin-top:534.75pt;width:451.3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" stroked="f">
                <v:textbox style="mso-fit-shape-to-text:t" inset="0,0,0,0">
                  <w:txbxContent>
                    <w:p w14:paraId="2A374135" w14:textId="58DE898F" w:rsidR="000E0E25" w:rsidRPr="007A2E24" w:rsidRDefault="000E0E25" w:rsidP="000E0E25">
                      <w:pPr>
                        <w:pStyle w:val="Bildetekst"/>
                        <w:rPr>
                          <w:rFonts w:ascii="Aptos" w:eastAsia="Times New Roman" w:hAnsi="Aptos" w:cs="Times New Roman"/>
                          <w:b/>
                          <w:sz w:val="28"/>
                          <w:szCs w:val="28"/>
                          <w:lang w:val="nb-NO"/>
                        </w:rPr>
                      </w:pPr>
                      <w:r w:rsidRPr="007A2E24">
                        <w:rPr>
                          <w:lang w:val="nb-NO"/>
                        </w:rPr>
                        <w:t xml:space="preserve">Figur </w:t>
                      </w:r>
                      <w:r>
                        <w:fldChar w:fldCharType="begin"/>
                      </w:r>
                      <w:r w:rsidRPr="007A2E24">
                        <w:rPr>
                          <w:lang w:val="nb-NO"/>
                        </w:rPr>
                        <w:instrText xml:space="preserve"> SEQ Figur \* ARABIC </w:instrText>
                      </w:r>
                      <w:r>
                        <w:fldChar w:fldCharType="separate"/>
                      </w:r>
                      <w:r w:rsidR="002F6BA5" w:rsidRPr="007A2E24">
                        <w:rPr>
                          <w:noProof/>
                          <w:lang w:val="nb-NO"/>
                        </w:rPr>
                        <w:t>23</w:t>
                      </w:r>
                      <w:r>
                        <w:fldChar w:fldCharType="end"/>
                      </w:r>
                      <w:r w:rsidR="007A2E24" w:rsidRPr="007A2E24">
                        <w:rPr>
                          <w:lang w:val="nb-NO"/>
                        </w:rPr>
                        <w:t>: Referat fra retrospektiver (Del 2)</w:t>
                      </w:r>
                      <w:r w:rsidR="00C9748E">
                        <w:rPr>
                          <w:lang w:val="nb-NO"/>
                        </w:rPr>
                        <w:t xml:space="preserve"> – Konklusjon inneholder også sprint planlegging</w:t>
                      </w:r>
                    </w:p>
                  </w:txbxContent>
                </v:textbox>
                <w10:wrap type="through"/>
              </v:shape>
            </w:pict>
          </mc:Fallback>
        </mc:AlternateContent>
      </w:r>
      <w:r w:rsidR="000E0E25" w:rsidRPr="000E0E25">
        <w:rPr>
          <w:rFonts w:ascii="Aptos" w:eastAsia="Times New Roman" w:hAnsi="Aptos" w:cs="Times New Roman"/>
          <w:b/>
          <w:noProof/>
          <w:sz w:val="28"/>
          <w:szCs w:val="28"/>
        </w:rPr>
        <w:drawing>
          <wp:anchor distT="0" distB="0" distL="114300" distR="114300" simplePos="0" relativeHeight="251658288" behindDoc="0" locked="0" layoutInCell="1" allowOverlap="1" wp14:anchorId="76356B6B" wp14:editId="67D5FAE2">
            <wp:simplePos x="0" y="0"/>
            <wp:positionH relativeFrom="column">
              <wp:posOffset>0</wp:posOffset>
            </wp:positionH>
            <wp:positionV relativeFrom="paragraph">
              <wp:posOffset>0</wp:posOffset>
            </wp:positionV>
            <wp:extent cx="5731510" cy="6734175"/>
            <wp:effectExtent l="0" t="0" r="0" b="0"/>
            <wp:wrapThrough wrapText="bothSides">
              <wp:wrapPolygon edited="0">
                <wp:start x="0" y="0"/>
                <wp:lineTo x="0" y="21549"/>
                <wp:lineTo x="21538" y="21549"/>
                <wp:lineTo x="21538" y="0"/>
                <wp:lineTo x="0" y="0"/>
              </wp:wrapPolygon>
            </wp:wrapThrough>
            <wp:docPr id="1255776503"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6503"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6734175"/>
                    </a:xfrm>
                    <a:prstGeom prst="rect">
                      <a:avLst/>
                    </a:prstGeom>
                  </pic:spPr>
                </pic:pic>
              </a:graphicData>
            </a:graphic>
            <wp14:sizeRelH relativeFrom="page">
              <wp14:pctWidth>0</wp14:pctWidth>
            </wp14:sizeRelH>
            <wp14:sizeRelV relativeFrom="page">
              <wp14:pctHeight>0</wp14:pctHeight>
            </wp14:sizeRelV>
          </wp:anchor>
        </w:drawing>
      </w:r>
    </w:p>
    <w:p w14:paraId="0362DE30" w14:textId="0A0ABB0A" w:rsidR="0015087E" w:rsidRDefault="00A72C1B">
      <w:pPr>
        <w:rPr>
          <w:rFonts w:ascii="Aptos" w:eastAsia="Times New Roman" w:hAnsi="Aptos" w:cs="Times New Roman"/>
          <w:b/>
          <w:sz w:val="28"/>
          <w:szCs w:val="28"/>
        </w:rPr>
      </w:pPr>
      <w:r w:rsidRPr="00C935C3">
        <w:rPr>
          <w:rFonts w:ascii="Aptos" w:eastAsia="Times New Roman" w:hAnsi="Aptos" w:cs="Times New Roman"/>
          <w:b/>
          <w:noProof/>
          <w:sz w:val="28"/>
          <w:szCs w:val="28"/>
        </w:rPr>
        <w:lastRenderedPageBreak/>
        <w:drawing>
          <wp:anchor distT="0" distB="0" distL="114300" distR="114300" simplePos="0" relativeHeight="251658290" behindDoc="0" locked="0" layoutInCell="1" allowOverlap="1" wp14:anchorId="35B2D1D5" wp14:editId="52F4F7BE">
            <wp:simplePos x="0" y="0"/>
            <wp:positionH relativeFrom="column">
              <wp:posOffset>0</wp:posOffset>
            </wp:positionH>
            <wp:positionV relativeFrom="paragraph">
              <wp:posOffset>2235200</wp:posOffset>
            </wp:positionV>
            <wp:extent cx="5731510" cy="2395855"/>
            <wp:effectExtent l="0" t="0" r="0" b="4445"/>
            <wp:wrapThrough wrapText="bothSides">
              <wp:wrapPolygon edited="0">
                <wp:start x="0" y="0"/>
                <wp:lineTo x="0" y="21526"/>
                <wp:lineTo x="21538" y="21526"/>
                <wp:lineTo x="21538" y="0"/>
                <wp:lineTo x="0" y="0"/>
              </wp:wrapPolygon>
            </wp:wrapThrough>
            <wp:docPr id="489224040" name="Bilde 1" descr="Et bilde som inneholder skjermbilde, Multimedieprogramvare, line, Grafikk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4040" name="Bilde 1" descr="Et bilde som inneholder skjermbilde, Multimedieprogramvare, line, Grafikkprogramvare&#10;&#10;Automatisk generer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395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1" behindDoc="0" locked="0" layoutInCell="1" allowOverlap="1" wp14:anchorId="67D2EE94" wp14:editId="3D45E898">
                <wp:simplePos x="0" y="0"/>
                <wp:positionH relativeFrom="column">
                  <wp:posOffset>0</wp:posOffset>
                </wp:positionH>
                <wp:positionV relativeFrom="paragraph">
                  <wp:posOffset>4817514</wp:posOffset>
                </wp:positionV>
                <wp:extent cx="5731510" cy="635"/>
                <wp:effectExtent l="0" t="0" r="0" b="12065"/>
                <wp:wrapThrough wrapText="bothSides">
                  <wp:wrapPolygon edited="0">
                    <wp:start x="0" y="0"/>
                    <wp:lineTo x="0" y="0"/>
                    <wp:lineTo x="21538" y="0"/>
                    <wp:lineTo x="21538" y="0"/>
                    <wp:lineTo x="0" y="0"/>
                  </wp:wrapPolygon>
                </wp:wrapThrough>
                <wp:docPr id="825356820" name="Tekstboks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B1CA2A" w14:textId="64C869C1" w:rsidR="00C935C3" w:rsidRPr="00BD598B" w:rsidRDefault="00C935C3" w:rsidP="00C935C3">
                            <w:pPr>
                              <w:pStyle w:val="Bildetekst"/>
                              <w:rPr>
                                <w:rFonts w:ascii="Aptos" w:eastAsia="Times New Roman" w:hAnsi="Aptos" w:cs="Times New Roman"/>
                                <w:b/>
                                <w:sz w:val="28"/>
                                <w:szCs w:val="28"/>
                              </w:rPr>
                            </w:pPr>
                            <w:bookmarkStart w:id="42" w:name="_Ref166787768"/>
                            <w:r>
                              <w:t xml:space="preserve">Figur </w:t>
                            </w:r>
                            <w:r>
                              <w:fldChar w:fldCharType="begin"/>
                            </w:r>
                            <w:r>
                              <w:instrText xml:space="preserve"> SEQ Figur \* ARABIC </w:instrText>
                            </w:r>
                            <w:r>
                              <w:fldChar w:fldCharType="separate"/>
                            </w:r>
                            <w:r w:rsidR="002F6BA5">
                              <w:rPr>
                                <w:noProof/>
                              </w:rPr>
                              <w:t>24</w:t>
                            </w:r>
                            <w:r>
                              <w:fldChar w:fldCharType="end"/>
                            </w:r>
                            <w:bookmarkEnd w:id="42"/>
                            <w:r w:rsidR="00125C87">
                              <w:t>: Git branching (GitHub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2EE94" id="_x0000_s1049" type="#_x0000_t202" style="position:absolute;margin-left:0;margin-top:379.35pt;width:451.3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" stroked="f">
                <v:textbox style="mso-fit-shape-to-text:t" inset="0,0,0,0">
                  <w:txbxContent>
                    <w:p w14:paraId="20B1CA2A" w14:textId="64C869C1" w:rsidR="00C935C3" w:rsidRPr="00BD598B" w:rsidRDefault="00C935C3" w:rsidP="00C935C3">
                      <w:pPr>
                        <w:pStyle w:val="Bildetekst"/>
                        <w:rPr>
                          <w:rFonts w:ascii="Aptos" w:eastAsia="Times New Roman" w:hAnsi="Aptos" w:cs="Times New Roman"/>
                          <w:b/>
                          <w:sz w:val="28"/>
                          <w:szCs w:val="28"/>
                        </w:rPr>
                      </w:pPr>
                      <w:bookmarkStart w:id="43" w:name="_Ref166787768"/>
                      <w:r>
                        <w:t xml:space="preserve">Figur </w:t>
                      </w:r>
                      <w:r>
                        <w:fldChar w:fldCharType="begin"/>
                      </w:r>
                      <w:r>
                        <w:instrText xml:space="preserve"> SEQ Figur \* ARABIC </w:instrText>
                      </w:r>
                      <w:r>
                        <w:fldChar w:fldCharType="separate"/>
                      </w:r>
                      <w:r w:rsidR="002F6BA5">
                        <w:rPr>
                          <w:noProof/>
                        </w:rPr>
                        <w:t>24</w:t>
                      </w:r>
                      <w:r>
                        <w:fldChar w:fldCharType="end"/>
                      </w:r>
                      <w:bookmarkEnd w:id="43"/>
                      <w:r w:rsidR="00125C87">
                        <w:t>: Git branching (GitHub Flow)</w:t>
                      </w:r>
                    </w:p>
                  </w:txbxContent>
                </v:textbox>
                <w10:wrap type="through"/>
              </v:shape>
            </w:pict>
          </mc:Fallback>
        </mc:AlternateContent>
      </w:r>
      <w:r w:rsidR="0015087E">
        <w:rPr>
          <w:rFonts w:ascii="Aptos" w:eastAsia="Times New Roman" w:hAnsi="Aptos" w:cs="Times New Roman"/>
          <w:b/>
          <w:sz w:val="28"/>
          <w:szCs w:val="28"/>
        </w:rPr>
        <w:br w:type="page"/>
      </w:r>
    </w:p>
    <w:p w14:paraId="2FE74C3D" w14:textId="6E46DA44" w:rsidR="0015087E" w:rsidRDefault="0015087E">
      <w:pPr>
        <w:rPr>
          <w:rFonts w:ascii="Aptos" w:eastAsia="Times New Roman" w:hAnsi="Aptos" w:cs="Times New Roman"/>
          <w:b/>
          <w:sz w:val="28"/>
          <w:szCs w:val="28"/>
        </w:rPr>
      </w:pPr>
      <w:r>
        <w:rPr>
          <w:rFonts w:ascii="Aptos" w:eastAsia="Times New Roman" w:hAnsi="Aptos" w:cs="Times New Roman"/>
          <w:b/>
          <w:sz w:val="28"/>
          <w:szCs w:val="28"/>
        </w:rPr>
        <w:lastRenderedPageBreak/>
        <w:br w:type="page"/>
      </w:r>
      <w:r w:rsidR="00323B92">
        <w:rPr>
          <w:noProof/>
        </w:rPr>
        <mc:AlternateContent>
          <mc:Choice Requires="wps">
            <w:drawing>
              <wp:anchor distT="0" distB="0" distL="114300" distR="114300" simplePos="0" relativeHeight="251658293" behindDoc="0" locked="0" layoutInCell="1" allowOverlap="1" wp14:anchorId="3A61B5A7" wp14:editId="6638B564">
                <wp:simplePos x="0" y="0"/>
                <wp:positionH relativeFrom="column">
                  <wp:posOffset>0</wp:posOffset>
                </wp:positionH>
                <wp:positionV relativeFrom="paragraph">
                  <wp:posOffset>7459980</wp:posOffset>
                </wp:positionV>
                <wp:extent cx="5731510" cy="635"/>
                <wp:effectExtent l="0" t="0" r="0" b="12065"/>
                <wp:wrapThrough wrapText="bothSides">
                  <wp:wrapPolygon edited="0">
                    <wp:start x="0" y="0"/>
                    <wp:lineTo x="0" y="0"/>
                    <wp:lineTo x="21538" y="0"/>
                    <wp:lineTo x="21538" y="0"/>
                    <wp:lineTo x="0" y="0"/>
                  </wp:wrapPolygon>
                </wp:wrapThrough>
                <wp:docPr id="1000735118" name="Tekstboks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C0E0A2" w14:textId="196BBD7F" w:rsidR="00323B92" w:rsidRPr="008746E7" w:rsidRDefault="00323B92" w:rsidP="00323B92">
                            <w:pPr>
                              <w:pStyle w:val="Bildetekst"/>
                              <w:rPr>
                                <w:rFonts w:ascii="Aptos" w:eastAsia="Times New Roman" w:hAnsi="Aptos" w:cs="Times New Roman"/>
                                <w:b/>
                                <w:sz w:val="28"/>
                                <w:szCs w:val="28"/>
                              </w:rPr>
                            </w:pPr>
                            <w:bookmarkStart w:id="44" w:name="_Ref166787653"/>
                            <w:r>
                              <w:t xml:space="preserve">Figur </w:t>
                            </w:r>
                            <w:r>
                              <w:fldChar w:fldCharType="begin"/>
                            </w:r>
                            <w:r>
                              <w:instrText xml:space="preserve"> SEQ Figur \* ARABIC </w:instrText>
                            </w:r>
                            <w:r>
                              <w:fldChar w:fldCharType="separate"/>
                            </w:r>
                            <w:r w:rsidR="002F6BA5">
                              <w:rPr>
                                <w:noProof/>
                              </w:rPr>
                              <w:t>25</w:t>
                            </w:r>
                            <w:r>
                              <w:fldChar w:fldCharType="end"/>
                            </w:r>
                            <w:bookmarkEnd w:id="44"/>
                            <w:r w:rsidR="00125C87">
                              <w:t xml:space="preserve">: </w:t>
                            </w:r>
                            <w:r w:rsidR="00125C87">
                              <w:t>Samtykkeskjema (Del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1B5A7" id="_x0000_s1050" type="#_x0000_t202" style="position:absolute;margin-left:0;margin-top:587.4pt;width:451.3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" stroked="f">
                <v:textbox style="mso-fit-shape-to-text:t" inset="0,0,0,0">
                  <w:txbxContent>
                    <w:p w14:paraId="4CC0E0A2" w14:textId="196BBD7F" w:rsidR="00323B92" w:rsidRPr="008746E7" w:rsidRDefault="00323B92" w:rsidP="00323B92">
                      <w:pPr>
                        <w:pStyle w:val="Bildetekst"/>
                        <w:rPr>
                          <w:rFonts w:ascii="Aptos" w:eastAsia="Times New Roman" w:hAnsi="Aptos" w:cs="Times New Roman"/>
                          <w:b/>
                          <w:sz w:val="28"/>
                          <w:szCs w:val="28"/>
                        </w:rPr>
                      </w:pPr>
                      <w:bookmarkStart w:id="45" w:name="_Ref166787653"/>
                      <w:r>
                        <w:t xml:space="preserve">Figur </w:t>
                      </w:r>
                      <w:r>
                        <w:fldChar w:fldCharType="begin"/>
                      </w:r>
                      <w:r>
                        <w:instrText xml:space="preserve"> SEQ Figur \* ARABIC </w:instrText>
                      </w:r>
                      <w:r>
                        <w:fldChar w:fldCharType="separate"/>
                      </w:r>
                      <w:r w:rsidR="002F6BA5">
                        <w:rPr>
                          <w:noProof/>
                        </w:rPr>
                        <w:t>25</w:t>
                      </w:r>
                      <w:r>
                        <w:fldChar w:fldCharType="end"/>
                      </w:r>
                      <w:bookmarkEnd w:id="45"/>
                      <w:r w:rsidR="00125C87">
                        <w:t xml:space="preserve">: </w:t>
                      </w:r>
                      <w:r w:rsidR="00125C87">
                        <w:t>Samtykkeskjema (Del 1)</w:t>
                      </w:r>
                    </w:p>
                  </w:txbxContent>
                </v:textbox>
                <w10:wrap type="through"/>
              </v:shape>
            </w:pict>
          </mc:Fallback>
        </mc:AlternateContent>
      </w:r>
      <w:r w:rsidR="00323B92" w:rsidRPr="00323B92">
        <w:rPr>
          <w:rFonts w:ascii="Aptos" w:eastAsia="Times New Roman" w:hAnsi="Aptos" w:cs="Times New Roman"/>
          <w:b/>
          <w:noProof/>
          <w:sz w:val="28"/>
          <w:szCs w:val="28"/>
        </w:rPr>
        <w:drawing>
          <wp:anchor distT="0" distB="0" distL="114300" distR="114300" simplePos="0" relativeHeight="251658292" behindDoc="0" locked="0" layoutInCell="1" allowOverlap="1" wp14:anchorId="453E61C4" wp14:editId="7CACCED1">
            <wp:simplePos x="0" y="0"/>
            <wp:positionH relativeFrom="column">
              <wp:posOffset>0</wp:posOffset>
            </wp:positionH>
            <wp:positionV relativeFrom="paragraph">
              <wp:posOffset>0</wp:posOffset>
            </wp:positionV>
            <wp:extent cx="5731510" cy="7402830"/>
            <wp:effectExtent l="0" t="0" r="0" b="1270"/>
            <wp:wrapThrough wrapText="bothSides">
              <wp:wrapPolygon edited="0">
                <wp:start x="0" y="0"/>
                <wp:lineTo x="0" y="21567"/>
                <wp:lineTo x="21538" y="21567"/>
                <wp:lineTo x="21538" y="0"/>
                <wp:lineTo x="0" y="0"/>
              </wp:wrapPolygon>
            </wp:wrapThrough>
            <wp:docPr id="1316333488" name="Bilde 1" descr="Et bilde som inneholder tekst, brev, Font, papi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3488" name="Bilde 1" descr="Et bilde som inneholder tekst, brev, Font, papir&#10;&#10;Automatisk generert beskrivelse"/>
                    <pic:cNvPicPr/>
                  </pic:nvPicPr>
                  <pic:blipFill>
                    <a:blip r:embed="rId38">
                      <a:extLst>
                        <a:ext uri="{28A0092B-C50C-407E-A947-70E740481C1C}">
                          <a14:useLocalDpi xmlns:a14="http://schemas.microsoft.com/office/drawing/2010/main" val="0"/>
                        </a:ext>
                      </a:extLst>
                    </a:blip>
                    <a:stretch>
                      <a:fillRect/>
                    </a:stretch>
                  </pic:blipFill>
                  <pic:spPr>
                    <a:xfrm>
                      <a:off x="0" y="0"/>
                      <a:ext cx="5731510" cy="7402830"/>
                    </a:xfrm>
                    <a:prstGeom prst="rect">
                      <a:avLst/>
                    </a:prstGeom>
                  </pic:spPr>
                </pic:pic>
              </a:graphicData>
            </a:graphic>
            <wp14:sizeRelH relativeFrom="page">
              <wp14:pctWidth>0</wp14:pctWidth>
            </wp14:sizeRelH>
            <wp14:sizeRelV relativeFrom="page">
              <wp14:pctHeight>0</wp14:pctHeight>
            </wp14:sizeRelV>
          </wp:anchor>
        </w:drawing>
      </w:r>
    </w:p>
    <w:p w14:paraId="7D627714" w14:textId="594B695C" w:rsidR="007076F2" w:rsidRPr="00696646" w:rsidRDefault="00A72C1B" w:rsidP="00696646">
      <w:pPr>
        <w:rPr>
          <w:rFonts w:ascii="Aptos" w:eastAsia="Times New Roman" w:hAnsi="Aptos" w:cs="Times New Roman"/>
          <w:b/>
          <w:sz w:val="28"/>
          <w:szCs w:val="28"/>
        </w:rPr>
      </w:pPr>
      <w:r>
        <w:rPr>
          <w:noProof/>
        </w:rPr>
        <w:lastRenderedPageBreak/>
        <mc:AlternateContent>
          <mc:Choice Requires="wps">
            <w:drawing>
              <wp:anchor distT="0" distB="0" distL="114300" distR="114300" simplePos="0" relativeHeight="251658295" behindDoc="0" locked="0" layoutInCell="1" allowOverlap="1" wp14:anchorId="5898B297" wp14:editId="7735E7C0">
                <wp:simplePos x="0" y="0"/>
                <wp:positionH relativeFrom="column">
                  <wp:posOffset>-69215</wp:posOffset>
                </wp:positionH>
                <wp:positionV relativeFrom="paragraph">
                  <wp:posOffset>7639050</wp:posOffset>
                </wp:positionV>
                <wp:extent cx="5554980" cy="635"/>
                <wp:effectExtent l="0" t="0" r="0" b="0"/>
                <wp:wrapThrough wrapText="bothSides">
                  <wp:wrapPolygon edited="0">
                    <wp:start x="0" y="0"/>
                    <wp:lineTo x="0" y="20571"/>
                    <wp:lineTo x="21531" y="20571"/>
                    <wp:lineTo x="21531" y="0"/>
                    <wp:lineTo x="0" y="0"/>
                  </wp:wrapPolygon>
                </wp:wrapThrough>
                <wp:docPr id="1238890056" name="Tekstboks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6E373BE3" w14:textId="107DB455" w:rsidR="002F6BA5" w:rsidRPr="005C72F3" w:rsidRDefault="002F6BA5" w:rsidP="002F6BA5">
                            <w:pPr>
                              <w:pStyle w:val="Bildetekst"/>
                              <w:rPr>
                                <w:rFonts w:ascii="Aptos" w:eastAsia="Times New Roman" w:hAnsi="Aptos" w:cs="Times New Roman"/>
                                <w:b/>
                                <w:sz w:val="28"/>
                                <w:szCs w:val="28"/>
                              </w:rPr>
                            </w:pPr>
                            <w:bookmarkStart w:id="46" w:name="_Ref166787660"/>
                            <w:r>
                              <w:t xml:space="preserve">Figur </w:t>
                            </w:r>
                            <w:r>
                              <w:fldChar w:fldCharType="begin"/>
                            </w:r>
                            <w:r>
                              <w:instrText xml:space="preserve"> SEQ Figur \* ARABIC </w:instrText>
                            </w:r>
                            <w:r>
                              <w:fldChar w:fldCharType="separate"/>
                            </w:r>
                            <w:r>
                              <w:rPr>
                                <w:noProof/>
                              </w:rPr>
                              <w:t>26</w:t>
                            </w:r>
                            <w:r>
                              <w:fldChar w:fldCharType="end"/>
                            </w:r>
                            <w:bookmarkEnd w:id="46"/>
                            <w:r w:rsidR="00125C87">
                              <w:t xml:space="preserve">: </w:t>
                            </w:r>
                            <w:r w:rsidR="00125C87">
                              <w:t>Samtykkeskjema (Del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8B297" id="_x0000_s1051" type="#_x0000_t202" style="position:absolute;margin-left:-5.45pt;margin-top:601.5pt;width:437.4pt;height:.0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cfGgIAAEAEAAAOAAAAZHJzL2Uyb0RvYy54bWysU8Fu2zAMvQ/YPwi6L06ypWi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dsNvt0d0shSbGbj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" stroked="f">
                <v:textbox style="mso-fit-shape-to-text:t" inset="0,0,0,0">
                  <w:txbxContent>
                    <w:p w14:paraId="6E373BE3" w14:textId="107DB455" w:rsidR="002F6BA5" w:rsidRPr="005C72F3" w:rsidRDefault="002F6BA5" w:rsidP="002F6BA5">
                      <w:pPr>
                        <w:pStyle w:val="Bildetekst"/>
                        <w:rPr>
                          <w:rFonts w:ascii="Aptos" w:eastAsia="Times New Roman" w:hAnsi="Aptos" w:cs="Times New Roman"/>
                          <w:b/>
                          <w:sz w:val="28"/>
                          <w:szCs w:val="28"/>
                        </w:rPr>
                      </w:pPr>
                      <w:bookmarkStart w:id="47" w:name="_Ref166787660"/>
                      <w:r>
                        <w:t xml:space="preserve">Figur </w:t>
                      </w:r>
                      <w:r>
                        <w:fldChar w:fldCharType="begin"/>
                      </w:r>
                      <w:r>
                        <w:instrText xml:space="preserve"> SEQ Figur \* ARABIC </w:instrText>
                      </w:r>
                      <w:r>
                        <w:fldChar w:fldCharType="separate"/>
                      </w:r>
                      <w:r>
                        <w:rPr>
                          <w:noProof/>
                        </w:rPr>
                        <w:t>26</w:t>
                      </w:r>
                      <w:r>
                        <w:fldChar w:fldCharType="end"/>
                      </w:r>
                      <w:bookmarkEnd w:id="47"/>
                      <w:r w:rsidR="00125C87">
                        <w:t xml:space="preserve">: </w:t>
                      </w:r>
                      <w:r w:rsidR="00125C87">
                        <w:t>Samtykkeskjema (Del 2)</w:t>
                      </w:r>
                    </w:p>
                  </w:txbxContent>
                </v:textbox>
                <w10:wrap type="through"/>
              </v:shape>
            </w:pict>
          </mc:Fallback>
        </mc:AlternateContent>
      </w:r>
      <w:r w:rsidRPr="002F6BA5">
        <w:rPr>
          <w:rFonts w:ascii="Aptos" w:eastAsia="Times New Roman" w:hAnsi="Aptos" w:cs="Times New Roman"/>
          <w:b/>
          <w:noProof/>
          <w:sz w:val="28"/>
          <w:szCs w:val="28"/>
        </w:rPr>
        <w:drawing>
          <wp:anchor distT="0" distB="0" distL="114300" distR="114300" simplePos="0" relativeHeight="251658294" behindDoc="0" locked="0" layoutInCell="1" allowOverlap="1" wp14:anchorId="33F2D62E" wp14:editId="39BB9F0A">
            <wp:simplePos x="0" y="0"/>
            <wp:positionH relativeFrom="column">
              <wp:posOffset>-64993</wp:posOffset>
            </wp:positionH>
            <wp:positionV relativeFrom="paragraph">
              <wp:posOffset>0</wp:posOffset>
            </wp:positionV>
            <wp:extent cx="5551170" cy="7508875"/>
            <wp:effectExtent l="0" t="0" r="0" b="0"/>
            <wp:wrapThrough wrapText="bothSides">
              <wp:wrapPolygon edited="0">
                <wp:start x="0" y="0"/>
                <wp:lineTo x="0" y="21554"/>
                <wp:lineTo x="21546" y="21554"/>
                <wp:lineTo x="21546" y="0"/>
                <wp:lineTo x="0" y="0"/>
              </wp:wrapPolygon>
            </wp:wrapThrough>
            <wp:docPr id="496413883" name="Bilde 1" descr="Et bilde som inneholder tekst, skjermbilde, Font, brev&#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13883" name="Bilde 1" descr="Et bilde som inneholder tekst, skjermbilde, Font, brev&#10;&#10;Automatisk generert beskrivelse"/>
                    <pic:cNvPicPr/>
                  </pic:nvPicPr>
                  <pic:blipFill>
                    <a:blip r:embed="rId39">
                      <a:extLst>
                        <a:ext uri="{28A0092B-C50C-407E-A947-70E740481C1C}">
                          <a14:useLocalDpi xmlns:a14="http://schemas.microsoft.com/office/drawing/2010/main" val="0"/>
                        </a:ext>
                      </a:extLst>
                    </a:blip>
                    <a:stretch>
                      <a:fillRect/>
                    </a:stretch>
                  </pic:blipFill>
                  <pic:spPr>
                    <a:xfrm>
                      <a:off x="0" y="0"/>
                      <a:ext cx="5551170" cy="7508875"/>
                    </a:xfrm>
                    <a:prstGeom prst="rect">
                      <a:avLst/>
                    </a:prstGeom>
                  </pic:spPr>
                </pic:pic>
              </a:graphicData>
            </a:graphic>
            <wp14:sizeRelH relativeFrom="page">
              <wp14:pctWidth>0</wp14:pctWidth>
            </wp14:sizeRelH>
            <wp14:sizeRelV relativeFrom="page">
              <wp14:pctHeight>0</wp14:pctHeight>
            </wp14:sizeRelV>
          </wp:anchor>
        </w:drawing>
      </w:r>
      <w:del w:id="48" w:author="Microsoft Word" w:date="2024-05-16T20:54:00Z">
        <w:r w:rsidR="006E57CF" w:rsidRPr="008C5BDF">
          <w:rPr>
            <w:noProof/>
          </w:rPr>
          <mc:AlternateContent>
            <mc:Choice Requires="wps">
              <w:drawing>
                <wp:anchor distT="0" distB="0" distL="114300" distR="114300" simplePos="0" relativeHeight="251658240" behindDoc="0" locked="0" layoutInCell="1" allowOverlap="1" wp14:anchorId="2FD7AD77" wp14:editId="17340B87">
                  <wp:simplePos x="0" y="0"/>
                  <wp:positionH relativeFrom="column">
                    <wp:posOffset>3178175</wp:posOffset>
                  </wp:positionH>
                  <wp:positionV relativeFrom="paragraph">
                    <wp:posOffset>7233525</wp:posOffset>
                  </wp:positionV>
                  <wp:extent cx="3115945" cy="335915"/>
                  <wp:effectExtent l="0" t="0" r="0" b="0"/>
                  <wp:wrapThrough wrapText="bothSides">
                    <wp:wrapPolygon edited="0">
                      <wp:start x="0" y="0"/>
                      <wp:lineTo x="0" y="20416"/>
                      <wp:lineTo x="21481" y="20416"/>
                      <wp:lineTo x="21481" y="0"/>
                      <wp:lineTo x="0" y="0"/>
                    </wp:wrapPolygon>
                  </wp:wrapThrough>
                  <wp:docPr id="99226464" name="Tekstboks 1"/>
                  <wp:cNvGraphicFramePr/>
                  <a:graphic xmlns:a="http://schemas.openxmlformats.org/drawingml/2006/main">
                    <a:graphicData uri="http://schemas.microsoft.com/office/word/2010/wordprocessingShape">
                      <wps:wsp>
                        <wps:cNvSpPr txBox="1"/>
                        <wps:spPr>
                          <a:xfrm>
                            <a:off x="0" y="0"/>
                            <a:ext cx="3115945" cy="335915"/>
                          </a:xfrm>
                          <a:prstGeom prst="rect">
                            <a:avLst/>
                          </a:prstGeom>
                          <a:solidFill>
                            <a:prstClr val="white"/>
                          </a:solidFill>
                          <a:ln>
                            <a:noFill/>
                          </a:ln>
                        </wps:spPr>
                        <wps:txbx>
                          <w:txbxContent>
                            <w:p w14:paraId="655C38C3" w14:textId="6E1CADD5" w:rsidR="00FD546B" w:rsidRPr="002255B0" w:rsidRDefault="00AF0845" w:rsidP="00FD546B">
                              <w:pPr>
                                <w:pStyle w:val="Bildetekst"/>
                                <w:rPr>
                                  <w:rFonts w:ascii="Aptos" w:eastAsia="Times New Roman" w:hAnsi="Aptos" w:cs="Times New Roman"/>
                                  <w:b/>
                                  <w:sz w:val="32"/>
                                  <w:szCs w:val="32"/>
                                  <w:lang w:val="nb-NO"/>
                                </w:rPr>
                              </w:pPr>
                              <w:bookmarkStart w:id="49" w:name="_Ref166410625"/>
                              <w:r>
                                <w:rPr>
                                  <w:b/>
                                  <w:sz w:val="20"/>
                                  <w:szCs w:val="20"/>
                                  <w:u w:val="single"/>
                                  <w:lang w:val="nb-NO"/>
                                </w:rPr>
                                <w:t>FIGUR</w:t>
                              </w:r>
                              <w:r w:rsidR="00FD546B" w:rsidRPr="002255B0">
                                <w:rPr>
                                  <w:b/>
                                  <w:sz w:val="20"/>
                                  <w:szCs w:val="20"/>
                                  <w:u w:val="single"/>
                                  <w:lang w:val="nb-NO"/>
                                </w:rPr>
                                <w:t xml:space="preserve"> </w:t>
                              </w:r>
                              <w:r w:rsidR="00450AC2">
                                <w:rPr>
                                  <w:b/>
                                  <w:sz w:val="20"/>
                                  <w:szCs w:val="20"/>
                                  <w:u w:val="single"/>
                                  <w:lang w:val="nb-NO"/>
                                </w:rPr>
                                <w:t>3</w:t>
                              </w:r>
                              <w:r w:rsidR="00534D18" w:rsidRPr="002255B0">
                                <w:rPr>
                                  <w:sz w:val="20"/>
                                  <w:szCs w:val="20"/>
                                  <w:lang w:val="nb-NO"/>
                                </w:rPr>
                                <w:t>:</w:t>
                              </w:r>
                              <w:r w:rsidR="00835D9B">
                                <w:rPr>
                                  <w:b/>
                                  <w:sz w:val="20"/>
                                  <w:szCs w:val="20"/>
                                  <w:u w:val="single"/>
                                  <w:lang w:val="nb-NO"/>
                                </w:rPr>
                                <w:t>3</w:t>
                              </w:r>
                              <w:r w:rsidR="00FD546B" w:rsidRPr="005A0B92">
                                <w:rPr>
                                  <w:b/>
                                  <w:bCs/>
                                  <w:sz w:val="20"/>
                                  <w:szCs w:val="20"/>
                                  <w:u w:val="single"/>
                                </w:rPr>
                                <w:fldChar w:fldCharType="begin"/>
                              </w:r>
                              <w:r w:rsidR="00FD546B" w:rsidRPr="002255B0">
                                <w:rPr>
                                  <w:b/>
                                  <w:sz w:val="20"/>
                                  <w:szCs w:val="20"/>
                                  <w:u w:val="single"/>
                                  <w:lang w:val="nb-NO"/>
                                </w:rPr>
                                <w:instrText xml:space="preserve"> SEQ Figure \* ARABIC </w:instrText>
                              </w:r>
                              <w:r w:rsidR="00314595">
                                <w:rPr>
                                  <w:b/>
                                  <w:bCs/>
                                  <w:sz w:val="20"/>
                                  <w:szCs w:val="20"/>
                                  <w:u w:val="single"/>
                                </w:rPr>
                                <w:fldChar w:fldCharType="separate"/>
                              </w:r>
                              <w:r w:rsidR="00FD546B" w:rsidRPr="005A0B92">
                                <w:rPr>
                                  <w:b/>
                                  <w:bCs/>
                                  <w:sz w:val="20"/>
                                  <w:szCs w:val="20"/>
                                  <w:u w:val="single"/>
                                </w:rPr>
                                <w:fldChar w:fldCharType="end"/>
                              </w:r>
                              <w:bookmarkEnd w:id="49"/>
                              <w:r w:rsidR="00534D18" w:rsidRPr="002255B0">
                                <w:rPr>
                                  <w:sz w:val="20"/>
                                  <w:szCs w:val="20"/>
                                  <w:lang w:val="nb-NO"/>
                                </w:rPr>
                                <w:t xml:space="preserve">: </w:t>
                              </w:r>
                              <w:r w:rsidR="005A0B92" w:rsidRPr="002255B0">
                                <w:rPr>
                                  <w:sz w:val="20"/>
                                  <w:szCs w:val="20"/>
                                  <w:lang w:val="nb-NO"/>
                                </w:rPr>
                                <w:t xml:space="preserve">Interaktivt trykk – Sammendrag av </w:t>
                              </w:r>
                              <w:r w:rsidR="005A0B92" w:rsidRPr="002255B0">
                                <w:rPr>
                                  <w:sz w:val="20"/>
                                  <w:szCs w:val="20"/>
                                  <w:lang w:val="nb-NO"/>
                                </w:rPr>
                                <w:t>værinfromasjon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AD77" id="_x0000_s1052" type="#_x0000_t202" style="position:absolute;margin-left:250.25pt;margin-top:569.55pt;width:245.35pt;height:26.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ZFHgIAAEMEAAAOAAAAZHJzL2Uyb0RvYy54bWysU01v2zAMvQ/YfxB0XxwnS7E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" stroked="f">
                  <v:textbox inset="0,0,0,0">
                    <w:txbxContent>
                      <w:p w14:paraId="655C38C3" w14:textId="6E1CADD5" w:rsidR="00FD546B" w:rsidRPr="002255B0" w:rsidRDefault="00AF0845" w:rsidP="00FD546B">
                        <w:pPr>
                          <w:pStyle w:val="Bildetekst"/>
                          <w:rPr>
                            <w:rFonts w:ascii="Aptos" w:eastAsia="Times New Roman" w:hAnsi="Aptos" w:cs="Times New Roman"/>
                            <w:b/>
                            <w:sz w:val="32"/>
                            <w:szCs w:val="32"/>
                            <w:lang w:val="nb-NO"/>
                          </w:rPr>
                        </w:pPr>
                        <w:bookmarkStart w:id="50" w:name="_Ref166410625"/>
                        <w:r>
                          <w:rPr>
                            <w:b/>
                            <w:sz w:val="20"/>
                            <w:szCs w:val="20"/>
                            <w:u w:val="single"/>
                            <w:lang w:val="nb-NO"/>
                          </w:rPr>
                          <w:t>FIGUR</w:t>
                        </w:r>
                        <w:r w:rsidR="00FD546B" w:rsidRPr="002255B0">
                          <w:rPr>
                            <w:b/>
                            <w:sz w:val="20"/>
                            <w:szCs w:val="20"/>
                            <w:u w:val="single"/>
                            <w:lang w:val="nb-NO"/>
                          </w:rPr>
                          <w:t xml:space="preserve"> </w:t>
                        </w:r>
                        <w:r w:rsidR="00450AC2">
                          <w:rPr>
                            <w:b/>
                            <w:sz w:val="20"/>
                            <w:szCs w:val="20"/>
                            <w:u w:val="single"/>
                            <w:lang w:val="nb-NO"/>
                          </w:rPr>
                          <w:t>3</w:t>
                        </w:r>
                        <w:r w:rsidR="00534D18" w:rsidRPr="002255B0">
                          <w:rPr>
                            <w:sz w:val="20"/>
                            <w:szCs w:val="20"/>
                            <w:lang w:val="nb-NO"/>
                          </w:rPr>
                          <w:t>:</w:t>
                        </w:r>
                        <w:r w:rsidR="00835D9B">
                          <w:rPr>
                            <w:b/>
                            <w:sz w:val="20"/>
                            <w:szCs w:val="20"/>
                            <w:u w:val="single"/>
                            <w:lang w:val="nb-NO"/>
                          </w:rPr>
                          <w:t>3</w:t>
                        </w:r>
                        <w:r w:rsidR="00FD546B" w:rsidRPr="005A0B92">
                          <w:rPr>
                            <w:b/>
                            <w:bCs/>
                            <w:sz w:val="20"/>
                            <w:szCs w:val="20"/>
                            <w:u w:val="single"/>
                          </w:rPr>
                          <w:fldChar w:fldCharType="begin"/>
                        </w:r>
                        <w:r w:rsidR="00FD546B" w:rsidRPr="002255B0">
                          <w:rPr>
                            <w:b/>
                            <w:sz w:val="20"/>
                            <w:szCs w:val="20"/>
                            <w:u w:val="single"/>
                            <w:lang w:val="nb-NO"/>
                          </w:rPr>
                          <w:instrText xml:space="preserve"> SEQ Figure \* ARABIC </w:instrText>
                        </w:r>
                        <w:r w:rsidR="00314595">
                          <w:rPr>
                            <w:b/>
                            <w:bCs/>
                            <w:sz w:val="20"/>
                            <w:szCs w:val="20"/>
                            <w:u w:val="single"/>
                          </w:rPr>
                          <w:fldChar w:fldCharType="separate"/>
                        </w:r>
                        <w:r w:rsidR="00FD546B" w:rsidRPr="005A0B92">
                          <w:rPr>
                            <w:b/>
                            <w:bCs/>
                            <w:sz w:val="20"/>
                            <w:szCs w:val="20"/>
                            <w:u w:val="single"/>
                          </w:rPr>
                          <w:fldChar w:fldCharType="end"/>
                        </w:r>
                        <w:bookmarkEnd w:id="50"/>
                        <w:r w:rsidR="00534D18" w:rsidRPr="002255B0">
                          <w:rPr>
                            <w:sz w:val="20"/>
                            <w:szCs w:val="20"/>
                            <w:lang w:val="nb-NO"/>
                          </w:rPr>
                          <w:t xml:space="preserve">: </w:t>
                        </w:r>
                        <w:r w:rsidR="005A0B92" w:rsidRPr="002255B0">
                          <w:rPr>
                            <w:sz w:val="20"/>
                            <w:szCs w:val="20"/>
                            <w:lang w:val="nb-NO"/>
                          </w:rPr>
                          <w:t xml:space="preserve">Interaktivt trykk – Sammendrag av </w:t>
                        </w:r>
                        <w:r w:rsidR="005A0B92" w:rsidRPr="002255B0">
                          <w:rPr>
                            <w:sz w:val="20"/>
                            <w:szCs w:val="20"/>
                            <w:lang w:val="nb-NO"/>
                          </w:rPr>
                          <w:t>værinfromasjon</w:t>
                        </w:r>
                      </w:p>
                    </w:txbxContent>
                  </v:textbox>
                  <w10:wrap type="through"/>
                </v:shape>
              </w:pict>
            </mc:Fallback>
          </mc:AlternateContent>
        </w:r>
        <w:r w:rsidR="006E57CF" w:rsidRPr="008C5BDF">
          <w:rPr>
            <w:noProof/>
          </w:rPr>
          <mc:AlternateContent>
            <mc:Choice Requires="wps">
              <w:drawing>
                <wp:anchor distT="0" distB="0" distL="114300" distR="114300" simplePos="0" relativeHeight="251658241" behindDoc="0" locked="0" layoutInCell="1" allowOverlap="1" wp14:anchorId="41BB9B53" wp14:editId="262B4B20">
                  <wp:simplePos x="0" y="0"/>
                  <wp:positionH relativeFrom="column">
                    <wp:posOffset>-404495</wp:posOffset>
                  </wp:positionH>
                  <wp:positionV relativeFrom="paragraph">
                    <wp:posOffset>7237970</wp:posOffset>
                  </wp:positionV>
                  <wp:extent cx="3133090" cy="335915"/>
                  <wp:effectExtent l="0" t="0" r="3810" b="0"/>
                  <wp:wrapThrough wrapText="bothSides">
                    <wp:wrapPolygon edited="0">
                      <wp:start x="0" y="0"/>
                      <wp:lineTo x="0" y="20416"/>
                      <wp:lineTo x="21539" y="20416"/>
                      <wp:lineTo x="21539" y="0"/>
                      <wp:lineTo x="0" y="0"/>
                    </wp:wrapPolygon>
                  </wp:wrapThrough>
                  <wp:docPr id="841677169" name="Tekstboks 1"/>
                  <wp:cNvGraphicFramePr/>
                  <a:graphic xmlns:a="http://schemas.openxmlformats.org/drawingml/2006/main">
                    <a:graphicData uri="http://schemas.microsoft.com/office/word/2010/wordprocessingShape">
                      <wps:wsp>
                        <wps:cNvSpPr txBox="1"/>
                        <wps:spPr>
                          <a:xfrm>
                            <a:off x="0" y="0"/>
                            <a:ext cx="3133090" cy="335915"/>
                          </a:xfrm>
                          <a:prstGeom prst="rect">
                            <a:avLst/>
                          </a:prstGeom>
                          <a:solidFill>
                            <a:prstClr val="white"/>
                          </a:solidFill>
                          <a:ln>
                            <a:noFill/>
                          </a:ln>
                        </wps:spPr>
                        <wps:txbx>
                          <w:txbxContent>
                            <w:p w14:paraId="2660E08C" w14:textId="56C48E9F" w:rsidR="000E33DF" w:rsidRPr="005A0B92" w:rsidRDefault="00AF0845" w:rsidP="000E33DF">
                              <w:pPr>
                                <w:pStyle w:val="Bildetekst"/>
                                <w:rPr>
                                  <w:noProof/>
                                  <w:sz w:val="24"/>
                                  <w:szCs w:val="24"/>
                                </w:rPr>
                              </w:pPr>
                              <w:bookmarkStart w:id="51" w:name="_Ref166414980"/>
                              <w:r>
                                <w:rPr>
                                  <w:b/>
                                  <w:bCs/>
                                  <w:sz w:val="20"/>
                                  <w:szCs w:val="20"/>
                                  <w:u w:val="single"/>
                                </w:rPr>
                                <w:t>FIGUR</w:t>
                              </w:r>
                              <w:r w:rsidR="000E33DF" w:rsidRPr="005A0B92">
                                <w:rPr>
                                  <w:b/>
                                  <w:bCs/>
                                  <w:sz w:val="20"/>
                                  <w:szCs w:val="20"/>
                                  <w:u w:val="single"/>
                                </w:rPr>
                                <w:t xml:space="preserve"> </w:t>
                              </w:r>
                              <w:r w:rsidR="00450AC2">
                                <w:rPr>
                                  <w:b/>
                                  <w:bCs/>
                                  <w:sz w:val="20"/>
                                  <w:szCs w:val="20"/>
                                  <w:u w:val="single"/>
                                </w:rPr>
                                <w:t>2</w:t>
                              </w:r>
                              <w:r w:rsidR="00534D18" w:rsidRPr="005A0B92">
                                <w:rPr>
                                  <w:sz w:val="20"/>
                                  <w:szCs w:val="20"/>
                                </w:rPr>
                                <w:t>:</w:t>
                              </w:r>
                              <w:r w:rsidR="00835D9B">
                                <w:rPr>
                                  <w:b/>
                                  <w:bCs/>
                                  <w:sz w:val="20"/>
                                  <w:szCs w:val="20"/>
                                  <w:u w:val="single"/>
                                </w:rPr>
                                <w:t>2</w:t>
                              </w:r>
                              <w:r w:rsidR="000E33DF" w:rsidRPr="005A0B92">
                                <w:rPr>
                                  <w:b/>
                                  <w:bCs/>
                                  <w:sz w:val="20"/>
                                  <w:szCs w:val="20"/>
                                  <w:u w:val="single"/>
                                </w:rPr>
                                <w:fldChar w:fldCharType="begin"/>
                              </w:r>
                              <w:r w:rsidR="000E33DF" w:rsidRPr="005A0B92">
                                <w:rPr>
                                  <w:b/>
                                  <w:bCs/>
                                  <w:sz w:val="20"/>
                                  <w:szCs w:val="20"/>
                                  <w:u w:val="single"/>
                                </w:rPr>
                                <w:instrText xml:space="preserve"> SEQ Figure \* ARABIC </w:instrText>
                              </w:r>
                              <w:r w:rsidR="00314595">
                                <w:rPr>
                                  <w:b/>
                                  <w:bCs/>
                                  <w:sz w:val="20"/>
                                  <w:szCs w:val="20"/>
                                  <w:u w:val="single"/>
                                </w:rPr>
                                <w:fldChar w:fldCharType="separate"/>
                              </w:r>
                              <w:r w:rsidR="000E33DF" w:rsidRPr="005A0B92">
                                <w:rPr>
                                  <w:b/>
                                  <w:bCs/>
                                  <w:sz w:val="20"/>
                                  <w:szCs w:val="20"/>
                                  <w:u w:val="single"/>
                                </w:rPr>
                                <w:fldChar w:fldCharType="end"/>
                              </w:r>
                              <w:bookmarkEnd w:id="51"/>
                              <w:r w:rsidR="00534D18" w:rsidRPr="005A0B92">
                                <w:rPr>
                                  <w:sz w:val="20"/>
                                  <w:szCs w:val="20"/>
                                </w:rPr>
                                <w:t xml:space="preserve">: </w:t>
                              </w:r>
                              <w:r w:rsidR="00DF60CD" w:rsidRPr="005A0B92">
                                <w:rPr>
                                  <w:sz w:val="20"/>
                                  <w:szCs w:val="20"/>
                                </w:rPr>
                                <w:t>Hjemskjerm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9B53" id="_x0000_s1053" type="#_x0000_t202" style="position:absolute;margin-left:-31.85pt;margin-top:569.9pt;width:246.7pt;height:26.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" stroked="f">
                  <v:textbox inset="0,0,0,0">
                    <w:txbxContent>
                      <w:p w14:paraId="2660E08C" w14:textId="56C48E9F" w:rsidR="000E33DF" w:rsidRPr="005A0B92" w:rsidRDefault="00AF0845" w:rsidP="000E33DF">
                        <w:pPr>
                          <w:pStyle w:val="Bildetekst"/>
                          <w:rPr>
                            <w:noProof/>
                            <w:sz w:val="24"/>
                            <w:szCs w:val="24"/>
                          </w:rPr>
                        </w:pPr>
                        <w:bookmarkStart w:id="52" w:name="_Ref166414980"/>
                        <w:r>
                          <w:rPr>
                            <w:b/>
                            <w:bCs/>
                            <w:sz w:val="20"/>
                            <w:szCs w:val="20"/>
                            <w:u w:val="single"/>
                          </w:rPr>
                          <w:t>FIGUR</w:t>
                        </w:r>
                        <w:r w:rsidR="000E33DF" w:rsidRPr="005A0B92">
                          <w:rPr>
                            <w:b/>
                            <w:bCs/>
                            <w:sz w:val="20"/>
                            <w:szCs w:val="20"/>
                            <w:u w:val="single"/>
                          </w:rPr>
                          <w:t xml:space="preserve"> </w:t>
                        </w:r>
                        <w:r w:rsidR="00450AC2">
                          <w:rPr>
                            <w:b/>
                            <w:bCs/>
                            <w:sz w:val="20"/>
                            <w:szCs w:val="20"/>
                            <w:u w:val="single"/>
                          </w:rPr>
                          <w:t>2</w:t>
                        </w:r>
                        <w:r w:rsidR="00534D18" w:rsidRPr="005A0B92">
                          <w:rPr>
                            <w:sz w:val="20"/>
                            <w:szCs w:val="20"/>
                          </w:rPr>
                          <w:t>:</w:t>
                        </w:r>
                        <w:r w:rsidR="00835D9B">
                          <w:rPr>
                            <w:b/>
                            <w:bCs/>
                            <w:sz w:val="20"/>
                            <w:szCs w:val="20"/>
                            <w:u w:val="single"/>
                          </w:rPr>
                          <w:t>2</w:t>
                        </w:r>
                        <w:r w:rsidR="000E33DF" w:rsidRPr="005A0B92">
                          <w:rPr>
                            <w:b/>
                            <w:bCs/>
                            <w:sz w:val="20"/>
                            <w:szCs w:val="20"/>
                            <w:u w:val="single"/>
                          </w:rPr>
                          <w:fldChar w:fldCharType="begin"/>
                        </w:r>
                        <w:r w:rsidR="000E33DF" w:rsidRPr="005A0B92">
                          <w:rPr>
                            <w:b/>
                            <w:bCs/>
                            <w:sz w:val="20"/>
                            <w:szCs w:val="20"/>
                            <w:u w:val="single"/>
                          </w:rPr>
                          <w:instrText xml:space="preserve"> SEQ Figure \* ARABIC </w:instrText>
                        </w:r>
                        <w:r w:rsidR="00314595">
                          <w:rPr>
                            <w:b/>
                            <w:bCs/>
                            <w:sz w:val="20"/>
                            <w:szCs w:val="20"/>
                            <w:u w:val="single"/>
                          </w:rPr>
                          <w:fldChar w:fldCharType="separate"/>
                        </w:r>
                        <w:r w:rsidR="000E33DF" w:rsidRPr="005A0B92">
                          <w:rPr>
                            <w:b/>
                            <w:bCs/>
                            <w:sz w:val="20"/>
                            <w:szCs w:val="20"/>
                            <w:u w:val="single"/>
                          </w:rPr>
                          <w:fldChar w:fldCharType="end"/>
                        </w:r>
                        <w:bookmarkEnd w:id="52"/>
                        <w:r w:rsidR="00534D18" w:rsidRPr="005A0B92">
                          <w:rPr>
                            <w:sz w:val="20"/>
                            <w:szCs w:val="20"/>
                          </w:rPr>
                          <w:t xml:space="preserve">: </w:t>
                        </w:r>
                        <w:r w:rsidR="00DF60CD" w:rsidRPr="005A0B92">
                          <w:rPr>
                            <w:sz w:val="20"/>
                            <w:szCs w:val="20"/>
                          </w:rPr>
                          <w:t>Hjemskjerm</w:t>
                        </w:r>
                      </w:p>
                    </w:txbxContent>
                  </v:textbox>
                  <w10:wrap type="through"/>
                </v:shape>
              </w:pict>
            </mc:Fallback>
          </mc:AlternateContent>
        </w:r>
      </w:del>
      <w:del w:id="53" w:author="Microsoft Word" w:date="2024-05-16T17:49:00Z">
        <w:r w:rsidR="008D64C9">
          <w:rPr>
            <w:noProof/>
          </w:rPr>
          <mc:AlternateContent>
            <mc:Choice Requires="wps">
              <w:drawing>
                <wp:anchor distT="0" distB="0" distL="114300" distR="114300" simplePos="0" relativeHeight="251658242" behindDoc="0" locked="0" layoutInCell="1" allowOverlap="1" wp14:anchorId="1779E913" wp14:editId="579BF9BA">
                  <wp:simplePos x="0" y="0"/>
                  <wp:positionH relativeFrom="column">
                    <wp:posOffset>-288925</wp:posOffset>
                  </wp:positionH>
                  <wp:positionV relativeFrom="paragraph">
                    <wp:posOffset>3833495</wp:posOffset>
                  </wp:positionV>
                  <wp:extent cx="6295390" cy="635"/>
                  <wp:effectExtent l="0" t="0" r="3810" b="0"/>
                  <wp:wrapThrough wrapText="bothSides">
                    <wp:wrapPolygon edited="0">
                      <wp:start x="0" y="0"/>
                      <wp:lineTo x="0" y="20432"/>
                      <wp:lineTo x="21569" y="20432"/>
                      <wp:lineTo x="21569" y="0"/>
                      <wp:lineTo x="0" y="0"/>
                    </wp:wrapPolygon>
                  </wp:wrapThrough>
                  <wp:docPr id="446202484" name="Tekstboks 1"/>
                  <wp:cNvGraphicFramePr/>
                  <a:graphic xmlns:a="http://schemas.openxmlformats.org/drawingml/2006/main">
                    <a:graphicData uri="http://schemas.microsoft.com/office/word/2010/wordprocessingShape">
                      <wps:wsp>
                        <wps:cNvSpPr txBox="1"/>
                        <wps:spPr>
                          <a:xfrm>
                            <a:off x="0" y="0"/>
                            <a:ext cx="6295390" cy="635"/>
                          </a:xfrm>
                          <a:prstGeom prst="rect">
                            <a:avLst/>
                          </a:prstGeom>
                          <a:solidFill>
                            <a:prstClr val="white"/>
                          </a:solidFill>
                          <a:ln>
                            <a:noFill/>
                          </a:ln>
                        </wps:spPr>
                        <wps:txbx>
                          <w:txbxContent>
                            <w:p w14:paraId="553517D8" w14:textId="19EF09DE" w:rsidR="000C62A2" w:rsidRDefault="00AF0845" w:rsidP="008D64C9">
                              <w:pPr>
                                <w:pStyle w:val="Bildetekst"/>
                                <w:rPr>
                                  <w:b/>
                                  <w:sz w:val="20"/>
                                  <w:szCs w:val="20"/>
                                  <w:u w:val="single"/>
                                  <w:lang w:val="nb-NO"/>
                                </w:rPr>
                              </w:pPr>
                              <w:r>
                                <w:rPr>
                                  <w:b/>
                                  <w:sz w:val="20"/>
                                  <w:szCs w:val="20"/>
                                  <w:u w:val="single"/>
                                  <w:lang w:val="nb-NO"/>
                                </w:rPr>
                                <w:t>FIGUR</w:t>
                              </w:r>
                              <w:r w:rsidR="008D64C9" w:rsidRPr="002255B0">
                                <w:rPr>
                                  <w:b/>
                                  <w:sz w:val="20"/>
                                  <w:szCs w:val="20"/>
                                  <w:u w:val="single"/>
                                  <w:lang w:val="nb-NO"/>
                                </w:rPr>
                                <w:t xml:space="preserve"> </w:t>
                              </w:r>
                            </w:p>
                            <w:bookmarkStart w:id="54" w:name="_Ref166783887"/>
                            <w:p w14:paraId="1E009974" w14:textId="74407B31" w:rsidR="008D64C9" w:rsidRPr="002255B0" w:rsidRDefault="008D64C9" w:rsidP="008D64C9">
                              <w:pPr>
                                <w:pStyle w:val="Bildetekst"/>
                                <w:rPr>
                                  <w:sz w:val="24"/>
                                  <w:szCs w:val="24"/>
                                  <w:lang w:val="nb-NO"/>
                                </w:rPr>
                              </w:pPr>
                              <w:r w:rsidRPr="008D64C9">
                                <w:rPr>
                                  <w:b/>
                                  <w:bCs/>
                                  <w:sz w:val="20"/>
                                  <w:szCs w:val="20"/>
                                  <w:u w:val="single"/>
                                </w:rPr>
                                <w:fldChar w:fldCharType="begin"/>
                              </w:r>
                              <w:r w:rsidRPr="002255B0">
                                <w:rPr>
                                  <w:b/>
                                  <w:sz w:val="20"/>
                                  <w:szCs w:val="20"/>
                                  <w:u w:val="single"/>
                                  <w:lang w:val="nb-NO"/>
                                </w:rPr>
                                <w:instrText xml:space="preserve"> SEQ Figure \* ARABIC </w:instrText>
                              </w:r>
                              <w:r w:rsidRPr="008D64C9">
                                <w:rPr>
                                  <w:b/>
                                  <w:bCs/>
                                  <w:sz w:val="20"/>
                                  <w:szCs w:val="20"/>
                                  <w:u w:val="single"/>
                                </w:rPr>
                                <w:fldChar w:fldCharType="separate"/>
                              </w:r>
                              <w:r w:rsidR="00342F8E">
                                <w:rPr>
                                  <w:b/>
                                  <w:noProof/>
                                  <w:sz w:val="20"/>
                                  <w:szCs w:val="20"/>
                                  <w:u w:val="single"/>
                                  <w:lang w:val="nb-NO"/>
                                </w:rPr>
                                <w:t>2</w:t>
                              </w:r>
                              <w:r w:rsidRPr="008D64C9">
                                <w:rPr>
                                  <w:b/>
                                  <w:bCs/>
                                  <w:sz w:val="20"/>
                                  <w:szCs w:val="20"/>
                                  <w:u w:val="single"/>
                                </w:rPr>
                                <w:fldChar w:fldCharType="end"/>
                              </w:r>
                              <w:bookmarkEnd w:id="54"/>
                              <w:r w:rsidRPr="002255B0">
                                <w:rPr>
                                  <w:sz w:val="20"/>
                                  <w:szCs w:val="20"/>
                                  <w:lang w:val="nb-NO"/>
                                </w:rPr>
                                <w:t xml:space="preserve">: Trello og </w:t>
                              </w:r>
                              <w:r w:rsidRPr="002255B0">
                                <w:rPr>
                                  <w:sz w:val="20"/>
                                  <w:szCs w:val="20"/>
                                  <w:lang w:val="nb-NO"/>
                                </w:rPr>
                                <w:t>produktbacklog (Del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9E913" id="_x0000_s1054" type="#_x0000_t202" style="position:absolute;margin-left:-22.75pt;margin-top:301.85pt;width:495.7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Hj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" stroked="f">
                  <v:textbox style="mso-fit-shape-to-text:t" inset="0,0,0,0">
                    <w:txbxContent>
                      <w:p w14:paraId="553517D8" w14:textId="19EF09DE" w:rsidR="000C62A2" w:rsidRDefault="00AF0845" w:rsidP="008D64C9">
                        <w:pPr>
                          <w:pStyle w:val="Bildetekst"/>
                          <w:rPr>
                            <w:b/>
                            <w:sz w:val="20"/>
                            <w:szCs w:val="20"/>
                            <w:u w:val="single"/>
                            <w:lang w:val="nb-NO"/>
                          </w:rPr>
                        </w:pPr>
                        <w:r>
                          <w:rPr>
                            <w:b/>
                            <w:sz w:val="20"/>
                            <w:szCs w:val="20"/>
                            <w:u w:val="single"/>
                            <w:lang w:val="nb-NO"/>
                          </w:rPr>
                          <w:t>FIGUR</w:t>
                        </w:r>
                        <w:r w:rsidR="008D64C9" w:rsidRPr="002255B0">
                          <w:rPr>
                            <w:b/>
                            <w:sz w:val="20"/>
                            <w:szCs w:val="20"/>
                            <w:u w:val="single"/>
                            <w:lang w:val="nb-NO"/>
                          </w:rPr>
                          <w:t xml:space="preserve"> </w:t>
                        </w:r>
                      </w:p>
                      <w:bookmarkStart w:id="55" w:name="_Ref166783887"/>
                      <w:p w14:paraId="1E009974" w14:textId="74407B31" w:rsidR="008D64C9" w:rsidRPr="002255B0" w:rsidRDefault="008D64C9" w:rsidP="008D64C9">
                        <w:pPr>
                          <w:pStyle w:val="Bildetekst"/>
                          <w:rPr>
                            <w:sz w:val="24"/>
                            <w:szCs w:val="24"/>
                            <w:lang w:val="nb-NO"/>
                          </w:rPr>
                        </w:pPr>
                        <w:r w:rsidRPr="008D64C9">
                          <w:rPr>
                            <w:b/>
                            <w:bCs/>
                            <w:sz w:val="20"/>
                            <w:szCs w:val="20"/>
                            <w:u w:val="single"/>
                          </w:rPr>
                          <w:fldChar w:fldCharType="begin"/>
                        </w:r>
                        <w:r w:rsidRPr="002255B0">
                          <w:rPr>
                            <w:b/>
                            <w:sz w:val="20"/>
                            <w:szCs w:val="20"/>
                            <w:u w:val="single"/>
                            <w:lang w:val="nb-NO"/>
                          </w:rPr>
                          <w:instrText xml:space="preserve"> SEQ Figure \* ARABIC </w:instrText>
                        </w:r>
                        <w:r w:rsidRPr="008D64C9">
                          <w:rPr>
                            <w:b/>
                            <w:bCs/>
                            <w:sz w:val="20"/>
                            <w:szCs w:val="20"/>
                            <w:u w:val="single"/>
                          </w:rPr>
                          <w:fldChar w:fldCharType="separate"/>
                        </w:r>
                        <w:r w:rsidR="00342F8E">
                          <w:rPr>
                            <w:b/>
                            <w:noProof/>
                            <w:sz w:val="20"/>
                            <w:szCs w:val="20"/>
                            <w:u w:val="single"/>
                            <w:lang w:val="nb-NO"/>
                          </w:rPr>
                          <w:t>2</w:t>
                        </w:r>
                        <w:r w:rsidRPr="008D64C9">
                          <w:rPr>
                            <w:b/>
                            <w:bCs/>
                            <w:sz w:val="20"/>
                            <w:szCs w:val="20"/>
                            <w:u w:val="single"/>
                          </w:rPr>
                          <w:fldChar w:fldCharType="end"/>
                        </w:r>
                        <w:bookmarkEnd w:id="55"/>
                        <w:r w:rsidRPr="002255B0">
                          <w:rPr>
                            <w:sz w:val="20"/>
                            <w:szCs w:val="20"/>
                            <w:lang w:val="nb-NO"/>
                          </w:rPr>
                          <w:t xml:space="preserve">: Trello og </w:t>
                        </w:r>
                        <w:r w:rsidRPr="002255B0">
                          <w:rPr>
                            <w:sz w:val="20"/>
                            <w:szCs w:val="20"/>
                            <w:lang w:val="nb-NO"/>
                          </w:rPr>
                          <w:t>produktbacklog (Del 1)</w:t>
                        </w:r>
                      </w:p>
                    </w:txbxContent>
                  </v:textbox>
                  <w10:wrap type="through"/>
                </v:shape>
              </w:pict>
            </mc:Fallback>
          </mc:AlternateContent>
        </w:r>
      </w:del>
      <w:del w:id="56" w:author="Microsoft Word" w:date="2024-05-16T20:19:00Z">
        <w:r w:rsidR="00F5416C">
          <w:rPr>
            <w:noProof/>
          </w:rPr>
          <mc:AlternateContent>
            <mc:Choice Requires="wps">
              <w:drawing>
                <wp:anchor distT="0" distB="0" distL="114300" distR="114300" simplePos="0" relativeHeight="251658243" behindDoc="0" locked="0" layoutInCell="1" allowOverlap="1" wp14:anchorId="3A952FC0" wp14:editId="457389EB">
                  <wp:simplePos x="0" y="0"/>
                  <wp:positionH relativeFrom="column">
                    <wp:posOffset>0</wp:posOffset>
                  </wp:positionH>
                  <wp:positionV relativeFrom="paragraph">
                    <wp:posOffset>7423150</wp:posOffset>
                  </wp:positionV>
                  <wp:extent cx="5664200" cy="635"/>
                  <wp:effectExtent l="0" t="0" r="0" b="12065"/>
                  <wp:wrapThrough wrapText="bothSides">
                    <wp:wrapPolygon edited="0">
                      <wp:start x="0" y="0"/>
                      <wp:lineTo x="0" y="0"/>
                      <wp:lineTo x="21552" y="0"/>
                      <wp:lineTo x="21552" y="0"/>
                      <wp:lineTo x="0" y="0"/>
                    </wp:wrapPolygon>
                  </wp:wrapThrough>
                  <wp:docPr id="984283156" name="Tekstboks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005BFB5A" w14:textId="7AF79F02" w:rsidR="003E14D3" w:rsidRPr="003E14D3" w:rsidRDefault="00AF0845" w:rsidP="00F5416C">
                              <w:pPr>
                                <w:pStyle w:val="Bildetekst"/>
                                <w:rPr>
                                  <w:lang w:val="nb-NO"/>
                                </w:rPr>
                              </w:pPr>
                              <w:r>
                                <w:rPr>
                                  <w:b/>
                                  <w:u w:val="single"/>
                                  <w:lang w:val="nb-NO"/>
                                </w:rPr>
                                <w:t>FIGUR</w:t>
                              </w:r>
                              <w:r w:rsidR="00F5416C" w:rsidRPr="00CB679F">
                                <w:rPr>
                                  <w:b/>
                                  <w:u w:val="single"/>
                                  <w:lang w:val="nb-NO"/>
                                </w:rPr>
                                <w:t xml:space="preserve"> </w:t>
                              </w:r>
                              <w:r>
                                <w:rPr>
                                  <w:lang w:val="nb-NO"/>
                                </w:rPr>
                                <w:t>FIGUR</w:t>
                              </w:r>
                              <w:r w:rsidR="00F5416C" w:rsidRPr="001C0566">
                                <w:rPr>
                                  <w:lang w:val="nb-NO"/>
                                </w:rPr>
                                <w:t xml:space="preserve"> </w:t>
                              </w:r>
                              <w:r w:rsidR="00F5416C">
                                <w:fldChar w:fldCharType="begin"/>
                              </w:r>
                              <w:r w:rsidR="00F5416C" w:rsidRPr="00AF0845">
                                <w:rPr>
                                  <w:lang w:val="nb-NO"/>
                                </w:rPr>
                                <w:instrText xml:space="preserve"> SEQ Figure \* ARABIC </w:instrText>
                              </w:r>
                              <w:r w:rsidR="00F5416C">
                                <w:fldChar w:fldCharType="separate"/>
                              </w:r>
                              <w:r w:rsidR="00342F8E">
                                <w:rPr>
                                  <w:noProof/>
                                  <w:lang w:val="nb-NO"/>
                                </w:rPr>
                                <w:t>4</w:t>
                              </w:r>
                              <w:r w:rsidR="00F5416C">
                                <w:fldChar w:fldCharType="end"/>
                              </w:r>
                              <w:r w:rsidR="00F5416C" w:rsidRPr="00CB679F">
                                <w:rPr>
                                  <w:lang w:val="nb-NO"/>
                                </w:rPr>
                                <w:t>:</w:t>
                              </w:r>
                              <w:r w:rsidR="00CB679F" w:rsidRPr="00CB679F">
                                <w:rPr>
                                  <w:lang w:val="nb-NO"/>
                                </w:rPr>
                                <w:t xml:space="preserve"> Loggføring av retrospektiv (Del 2</w:t>
                              </w:r>
                              <w:r w:rsidR="00CB679F">
                                <w:rPr>
                                  <w:lang w:val="nb-NO"/>
                                </w:rPr>
                                <w:t>) – sprint planlegging ble også besluttet i denne konklusjonen</w:t>
                              </w:r>
                            </w:p>
                            <w:p w14:paraId="2FD6CBC0" w14:textId="4CD8C678" w:rsidR="00F5416C" w:rsidRPr="00CB679F" w:rsidRDefault="00F5416C" w:rsidP="00F5416C">
                              <w:pPr>
                                <w:pStyle w:val="Bildetekst"/>
                                <w:rPr>
                                  <w:sz w:val="22"/>
                                  <w:szCs w:val="22"/>
                                  <w:lang w:val="nb-N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52FC0" id="_x0000_s1055" type="#_x0000_t202" style="position:absolute;margin-left:0;margin-top:584.5pt;width:44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H1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" stroked="f">
                  <v:textbox style="mso-fit-shape-to-text:t" inset="0,0,0,0">
                    <w:txbxContent>
                      <w:p w14:paraId="005BFB5A" w14:textId="7AF79F02" w:rsidR="003E14D3" w:rsidRPr="003E14D3" w:rsidRDefault="00AF0845" w:rsidP="00F5416C">
                        <w:pPr>
                          <w:pStyle w:val="Bildetekst"/>
                          <w:rPr>
                            <w:lang w:val="nb-NO"/>
                          </w:rPr>
                        </w:pPr>
                        <w:r>
                          <w:rPr>
                            <w:b/>
                            <w:u w:val="single"/>
                            <w:lang w:val="nb-NO"/>
                          </w:rPr>
                          <w:t>FIGUR</w:t>
                        </w:r>
                        <w:r w:rsidR="00F5416C" w:rsidRPr="00CB679F">
                          <w:rPr>
                            <w:b/>
                            <w:u w:val="single"/>
                            <w:lang w:val="nb-NO"/>
                          </w:rPr>
                          <w:t xml:space="preserve"> </w:t>
                        </w:r>
                        <w:r>
                          <w:rPr>
                            <w:lang w:val="nb-NO"/>
                          </w:rPr>
                          <w:t>FIGUR</w:t>
                        </w:r>
                        <w:r w:rsidR="00F5416C" w:rsidRPr="001C0566">
                          <w:rPr>
                            <w:lang w:val="nb-NO"/>
                          </w:rPr>
                          <w:t xml:space="preserve"> </w:t>
                        </w:r>
                        <w:r w:rsidR="00F5416C">
                          <w:fldChar w:fldCharType="begin"/>
                        </w:r>
                        <w:r w:rsidR="00F5416C" w:rsidRPr="00AF0845">
                          <w:rPr>
                            <w:lang w:val="nb-NO"/>
                          </w:rPr>
                          <w:instrText xml:space="preserve"> SEQ Figure \* ARABIC </w:instrText>
                        </w:r>
                        <w:r w:rsidR="00F5416C">
                          <w:fldChar w:fldCharType="separate"/>
                        </w:r>
                        <w:r w:rsidR="00342F8E">
                          <w:rPr>
                            <w:noProof/>
                            <w:lang w:val="nb-NO"/>
                          </w:rPr>
                          <w:t>4</w:t>
                        </w:r>
                        <w:r w:rsidR="00F5416C">
                          <w:fldChar w:fldCharType="end"/>
                        </w:r>
                        <w:r w:rsidR="00F5416C" w:rsidRPr="00CB679F">
                          <w:rPr>
                            <w:lang w:val="nb-NO"/>
                          </w:rPr>
                          <w:t>:</w:t>
                        </w:r>
                        <w:r w:rsidR="00CB679F" w:rsidRPr="00CB679F">
                          <w:rPr>
                            <w:lang w:val="nb-NO"/>
                          </w:rPr>
                          <w:t xml:space="preserve"> Loggføring av retrospektiv (Del 2</w:t>
                        </w:r>
                        <w:r w:rsidR="00CB679F">
                          <w:rPr>
                            <w:lang w:val="nb-NO"/>
                          </w:rPr>
                          <w:t>) – sprint planlegging ble også besluttet i denne konklusjonen</w:t>
                        </w:r>
                      </w:p>
                      <w:p w14:paraId="2FD6CBC0" w14:textId="4CD8C678" w:rsidR="00F5416C" w:rsidRPr="00CB679F" w:rsidRDefault="00F5416C" w:rsidP="00F5416C">
                        <w:pPr>
                          <w:pStyle w:val="Bildetekst"/>
                          <w:rPr>
                            <w:sz w:val="22"/>
                            <w:szCs w:val="22"/>
                            <w:lang w:val="nb-NO"/>
                          </w:rPr>
                        </w:pPr>
                      </w:p>
                    </w:txbxContent>
                  </v:textbox>
                  <w10:wrap type="through"/>
                </v:shape>
              </w:pict>
            </mc:Fallback>
          </mc:AlternateContent>
        </w:r>
      </w:del>
    </w:p>
    <w:sectPr w:rsidR="007076F2" w:rsidRPr="00696646" w:rsidSect="00766E41">
      <w:footerReference w:type="default" r:id="rId40"/>
      <w:footerReference w:type="first" r:id="rId41"/>
      <w:pgSz w:w="11906" w:h="16838"/>
      <w:pgMar w:top="1440" w:right="1440" w:bottom="1440" w:left="1440"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45330" w14:textId="77777777" w:rsidR="000676ED" w:rsidRDefault="000676ED" w:rsidP="00D22D65">
      <w:pPr>
        <w:spacing w:after="0" w:line="240" w:lineRule="auto"/>
      </w:pPr>
      <w:r>
        <w:separator/>
      </w:r>
    </w:p>
  </w:endnote>
  <w:endnote w:type="continuationSeparator" w:id="0">
    <w:p w14:paraId="197577FC" w14:textId="77777777" w:rsidR="000676ED" w:rsidRDefault="000676ED" w:rsidP="00D22D65">
      <w:pPr>
        <w:spacing w:after="0" w:line="240" w:lineRule="auto"/>
      </w:pPr>
      <w:r>
        <w:continuationSeparator/>
      </w:r>
    </w:p>
  </w:endnote>
  <w:endnote w:type="continuationNotice" w:id="1">
    <w:p w14:paraId="78BDC660" w14:textId="77777777" w:rsidR="000676ED" w:rsidRDefault="000676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l"/>
      </w:rPr>
      <w:id w:val="412902381"/>
      <w:docPartObj>
        <w:docPartGallery w:val="Page Numbers (Bottom of Page)"/>
        <w:docPartUnique/>
      </w:docPartObj>
    </w:sdtPr>
    <w:sdtEndPr>
      <w:rPr>
        <w:rStyle w:val="Sidetall"/>
      </w:rPr>
    </w:sdtEndPr>
    <w:sdtContent>
      <w:p w14:paraId="69E82ECF" w14:textId="12415961" w:rsidR="00A018AD" w:rsidRDefault="00F22E76">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6038D" w14:textId="3FB50690" w:rsidR="00F07D99" w:rsidRDefault="00CF5C4B" w:rsidP="00F07D99">
    <w:pPr>
      <w:pStyle w:val="Bunntekst"/>
      <w:jc w:val="right"/>
      <w:rPr>
        <w:rFonts w:ascii="Aptos" w:hAnsi="Aptos" w:cs="Times New Roman"/>
        <w:color w:val="000000" w:themeColor="text1"/>
        <w:sz w:val="24"/>
        <w:szCs w:val="24"/>
      </w:rPr>
    </w:pPr>
    <w:r w:rsidRPr="00CF5C4B">
      <w:rPr>
        <w:rFonts w:ascii="Aptos" w:hAnsi="Aptos" w:cs="Times New Roman"/>
        <w:color w:val="000000" w:themeColor="text1"/>
        <w:sz w:val="24"/>
        <w:szCs w:val="24"/>
      </w:rPr>
      <w:t xml:space="preserve"> </w:t>
    </w:r>
  </w:p>
  <w:p w14:paraId="37055B04" w14:textId="77777777" w:rsidR="00687C87" w:rsidRPr="00CF5C4B" w:rsidRDefault="00687C87" w:rsidP="00F07D99">
    <w:pPr>
      <w:pStyle w:val="Bunntekst"/>
      <w:jc w:val="right"/>
      <w:rPr>
        <w:rFonts w:ascii="Aptos" w:hAnsi="Aptos" w:cs="Times New Roman"/>
        <w:color w:val="000000" w:themeColor="text1"/>
        <w:sz w:val="24"/>
        <w:szCs w:val="24"/>
      </w:rPr>
    </w:pPr>
  </w:p>
  <w:p w14:paraId="123014C3" w14:textId="5CC137F2" w:rsidR="00F07D99" w:rsidRPr="00201E99" w:rsidRDefault="00F07D99">
    <w:pPr>
      <w:pStyle w:val="Bunn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B62B2" w14:textId="043A5FB9" w:rsidR="00B14153" w:rsidRPr="009273BD" w:rsidRDefault="009273BD" w:rsidP="009273BD">
    <w:pPr>
      <w:pStyle w:val="Bunntekst"/>
      <w:jc w:val="right"/>
      <w:rPr>
        <w:rFonts w:ascii="Aptos" w:hAnsi="Aptos"/>
        <w:color w:val="000000" w:themeColor="text1"/>
        <w:sz w:val="24"/>
        <w:szCs w:val="24"/>
      </w:rPr>
    </w:pPr>
    <w:r w:rsidRPr="009273BD">
      <w:rPr>
        <w:rFonts w:ascii="Aptos" w:hAnsi="Aptos"/>
        <w:color w:val="000000" w:themeColor="text1"/>
        <w:sz w:val="24"/>
        <w:szCs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l"/>
      </w:rPr>
      <w:id w:val="-1814321615"/>
      <w:docPartObj>
        <w:docPartGallery w:val="Page Numbers (Bottom of Page)"/>
        <w:docPartUnique/>
      </w:docPartObj>
    </w:sdtPr>
    <w:sdtEndPr>
      <w:rPr>
        <w:rStyle w:val="Sidetall"/>
      </w:rPr>
    </w:sdtEndPr>
    <w:sdtContent>
      <w:p w14:paraId="6264AA3B" w14:textId="10DA9162" w:rsidR="00F22E76" w:rsidRDefault="00F22E76">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2383439B" w14:textId="77777777" w:rsidR="00BF57CF" w:rsidRDefault="00BF57CF">
    <w:pPr>
      <w:pStyle w:val="Bunnteks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6FBF2" w14:textId="004EA550" w:rsidR="00F22E76" w:rsidRPr="00F22E76" w:rsidRDefault="00F22E76" w:rsidP="00F22E76">
    <w:pPr>
      <w:pStyle w:val="Bunntekst"/>
      <w:jc w:val="right"/>
      <w:rPr>
        <w:rFonts w:ascii="Aptos" w:hAnsi="Aptos" w:cs="Times New Roman"/>
        <w:color w:val="000000" w:themeColor="text1"/>
        <w:sz w:val="24"/>
        <w:szCs w:val="24"/>
      </w:rPr>
    </w:pPr>
    <w:r w:rsidRPr="00F22E76">
      <w:rPr>
        <w:rFonts w:ascii="Aptos" w:hAnsi="Aptos" w:cs="Times New Roman"/>
        <w:color w:val="000000" w:themeColor="text1"/>
        <w:sz w:val="24"/>
        <w:szCs w:val="24"/>
      </w:rPr>
      <w:t xml:space="preserve"> </w:t>
    </w:r>
    <w:r w:rsidRPr="00F22E76">
      <w:rPr>
        <w:rFonts w:ascii="Aptos" w:hAnsi="Aptos" w:cs="Times New Roman"/>
        <w:color w:val="000000" w:themeColor="text1"/>
        <w:sz w:val="24"/>
        <w:szCs w:val="24"/>
      </w:rPr>
      <w:fldChar w:fldCharType="begin"/>
    </w:r>
    <w:r w:rsidRPr="00F22E76">
      <w:rPr>
        <w:rFonts w:ascii="Aptos" w:hAnsi="Aptos" w:cs="Times New Roman"/>
        <w:color w:val="000000" w:themeColor="text1"/>
        <w:sz w:val="24"/>
        <w:szCs w:val="24"/>
      </w:rPr>
      <w:instrText xml:space="preserve"> PAGE  \* Arabic  \* MERGEFORMAT </w:instrText>
    </w:r>
    <w:r w:rsidRPr="00F22E76">
      <w:rPr>
        <w:rFonts w:ascii="Aptos" w:hAnsi="Aptos" w:cs="Times New Roman"/>
        <w:color w:val="000000" w:themeColor="text1"/>
        <w:sz w:val="24"/>
        <w:szCs w:val="24"/>
      </w:rPr>
      <w:fldChar w:fldCharType="separate"/>
    </w:r>
    <w:r w:rsidRPr="00F22E76">
      <w:rPr>
        <w:rFonts w:ascii="Aptos" w:hAnsi="Aptos" w:cs="Times New Roman"/>
        <w:noProof/>
        <w:color w:val="000000" w:themeColor="text1"/>
        <w:sz w:val="24"/>
        <w:szCs w:val="24"/>
      </w:rPr>
      <w:t>2</w:t>
    </w:r>
    <w:r w:rsidRPr="00F22E76">
      <w:rPr>
        <w:rFonts w:ascii="Aptos" w:hAnsi="Aptos" w:cs="Times New Roman"/>
        <w:color w:val="000000" w:themeColor="text1"/>
        <w:sz w:val="24"/>
        <w:szCs w:val="24"/>
      </w:rPr>
      <w:fldChar w:fldCharType="end"/>
    </w:r>
  </w:p>
  <w:p w14:paraId="48A5E64C" w14:textId="1D7D704E" w:rsidR="00B14153" w:rsidRDefault="00B14153">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27CE7" w14:textId="77777777" w:rsidR="000676ED" w:rsidRDefault="000676ED" w:rsidP="00D22D65">
      <w:pPr>
        <w:spacing w:after="0" w:line="240" w:lineRule="auto"/>
      </w:pPr>
      <w:r>
        <w:separator/>
      </w:r>
    </w:p>
  </w:footnote>
  <w:footnote w:type="continuationSeparator" w:id="0">
    <w:p w14:paraId="27F7D861" w14:textId="77777777" w:rsidR="000676ED" w:rsidRDefault="000676ED" w:rsidP="00D22D65">
      <w:pPr>
        <w:spacing w:after="0" w:line="240" w:lineRule="auto"/>
      </w:pPr>
      <w:r>
        <w:continuationSeparator/>
      </w:r>
    </w:p>
  </w:footnote>
  <w:footnote w:type="continuationNotice" w:id="1">
    <w:p w14:paraId="048CA792" w14:textId="77777777" w:rsidR="000676ED" w:rsidRDefault="000676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A606B40" w14:paraId="14DBF187" w14:textId="77777777" w:rsidTr="0A606B40">
      <w:trPr>
        <w:trHeight w:val="300"/>
      </w:trPr>
      <w:tc>
        <w:tcPr>
          <w:tcW w:w="3005" w:type="dxa"/>
        </w:tcPr>
        <w:p w14:paraId="2B53DE52" w14:textId="51EA95B9" w:rsidR="0A606B40" w:rsidRDefault="0A606B40" w:rsidP="0A606B40">
          <w:pPr>
            <w:pStyle w:val="Topptekst"/>
            <w:ind w:left="-115"/>
          </w:pPr>
        </w:p>
      </w:tc>
      <w:tc>
        <w:tcPr>
          <w:tcW w:w="3005" w:type="dxa"/>
        </w:tcPr>
        <w:p w14:paraId="4793E31D" w14:textId="16CA7D0C" w:rsidR="0A606B40" w:rsidRDefault="0A606B40" w:rsidP="0A606B40">
          <w:pPr>
            <w:pStyle w:val="Topptekst"/>
            <w:jc w:val="center"/>
          </w:pPr>
        </w:p>
      </w:tc>
      <w:tc>
        <w:tcPr>
          <w:tcW w:w="3005" w:type="dxa"/>
        </w:tcPr>
        <w:p w14:paraId="201CF5F3" w14:textId="1FA40834" w:rsidR="0A606B40" w:rsidRDefault="0A606B40" w:rsidP="0A606B40">
          <w:pPr>
            <w:pStyle w:val="Topptekst"/>
            <w:ind w:right="-115"/>
            <w:jc w:val="right"/>
          </w:pPr>
        </w:p>
      </w:tc>
    </w:tr>
  </w:tbl>
  <w:p w14:paraId="3DEA38AE" w14:textId="77777777" w:rsidR="0A606B40" w:rsidRDefault="0A606B40" w:rsidP="0A606B40">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3A4B66C" w14:paraId="754FDAF0" w14:textId="77777777" w:rsidTr="63A4B66C">
      <w:trPr>
        <w:trHeight w:val="300"/>
      </w:trPr>
      <w:tc>
        <w:tcPr>
          <w:tcW w:w="3005" w:type="dxa"/>
        </w:tcPr>
        <w:p w14:paraId="150FC37D" w14:textId="449C99DC" w:rsidR="63A4B66C" w:rsidRDefault="63A4B66C" w:rsidP="63A4B66C">
          <w:pPr>
            <w:pStyle w:val="Topptekst"/>
            <w:ind w:left="-115"/>
          </w:pPr>
        </w:p>
      </w:tc>
      <w:tc>
        <w:tcPr>
          <w:tcW w:w="3005" w:type="dxa"/>
        </w:tcPr>
        <w:p w14:paraId="181B8608" w14:textId="0700EDF7" w:rsidR="63A4B66C" w:rsidRDefault="63A4B66C" w:rsidP="63A4B66C">
          <w:pPr>
            <w:pStyle w:val="Topptekst"/>
            <w:jc w:val="center"/>
          </w:pPr>
        </w:p>
      </w:tc>
      <w:tc>
        <w:tcPr>
          <w:tcW w:w="3005" w:type="dxa"/>
        </w:tcPr>
        <w:p w14:paraId="5E4DB522" w14:textId="167EE3F4" w:rsidR="63A4B66C" w:rsidRDefault="63A4B66C" w:rsidP="63A4B66C">
          <w:pPr>
            <w:pStyle w:val="Topptekst"/>
            <w:ind w:right="-115"/>
            <w:jc w:val="right"/>
          </w:pPr>
        </w:p>
      </w:tc>
    </w:tr>
  </w:tbl>
  <w:p w14:paraId="48328980" w14:textId="41B1896A" w:rsidR="00B14153" w:rsidRDefault="00B14153">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369"/>
    <w:multiLevelType w:val="multilevel"/>
    <w:tmpl w:val="090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E6934"/>
    <w:multiLevelType w:val="hybridMultilevel"/>
    <w:tmpl w:val="327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16AF757D"/>
    <w:multiLevelType w:val="hybridMultilevel"/>
    <w:tmpl w:val="2F8C527C"/>
    <w:lvl w:ilvl="0" w:tplc="C56C57EA">
      <w:start w:val="2"/>
      <w:numFmt w:val="bullet"/>
      <w:lvlText w:val="-"/>
      <w:lvlJc w:val="left"/>
      <w:pPr>
        <w:ind w:left="720" w:hanging="360"/>
      </w:pPr>
      <w:rPr>
        <w:rFonts w:ascii="Times New Roman" w:eastAsiaTheme="minorEastAsia"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9C30D30"/>
    <w:multiLevelType w:val="multilevel"/>
    <w:tmpl w:val="4666205C"/>
    <w:lvl w:ilvl="0">
      <w:start w:val="1"/>
      <w:numFmt w:val="decimal"/>
      <w:lvlText w:val="%1.0"/>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D1261E3"/>
    <w:multiLevelType w:val="multilevel"/>
    <w:tmpl w:val="18AE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438E0"/>
    <w:multiLevelType w:val="hybridMultilevel"/>
    <w:tmpl w:val="4F82A6E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EF602A0"/>
    <w:multiLevelType w:val="multilevel"/>
    <w:tmpl w:val="BE0E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84545"/>
    <w:multiLevelType w:val="hybridMultilevel"/>
    <w:tmpl w:val="3CEA49C2"/>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BAF21E8"/>
    <w:multiLevelType w:val="hybridMultilevel"/>
    <w:tmpl w:val="FDCE61E4"/>
    <w:lvl w:ilvl="0" w:tplc="CF5A2410">
      <w:start w:val="2"/>
      <w:numFmt w:val="bullet"/>
      <w:lvlText w:val="-"/>
      <w:lvlJc w:val="left"/>
      <w:pPr>
        <w:ind w:left="720" w:hanging="360"/>
      </w:pPr>
      <w:rPr>
        <w:rFonts w:ascii="Times New Roman" w:eastAsiaTheme="minorEastAsia"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E411ED9"/>
    <w:multiLevelType w:val="hybridMultilevel"/>
    <w:tmpl w:val="E60C18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35F82A3"/>
    <w:multiLevelType w:val="hybridMultilevel"/>
    <w:tmpl w:val="CBD416B6"/>
    <w:lvl w:ilvl="0" w:tplc="C652ECCC">
      <w:start w:val="1"/>
      <w:numFmt w:val="bullet"/>
      <w:lvlText w:val=""/>
      <w:lvlJc w:val="left"/>
      <w:pPr>
        <w:ind w:left="720" w:hanging="360"/>
      </w:pPr>
      <w:rPr>
        <w:rFonts w:ascii="Symbol" w:hAnsi="Symbol" w:hint="default"/>
      </w:rPr>
    </w:lvl>
    <w:lvl w:ilvl="1" w:tplc="0798B588">
      <w:start w:val="1"/>
      <w:numFmt w:val="bullet"/>
      <w:lvlText w:val="o"/>
      <w:lvlJc w:val="left"/>
      <w:pPr>
        <w:ind w:left="1440" w:hanging="360"/>
      </w:pPr>
      <w:rPr>
        <w:rFonts w:ascii="Courier New" w:hAnsi="Courier New" w:hint="default"/>
      </w:rPr>
    </w:lvl>
    <w:lvl w:ilvl="2" w:tplc="B14E827C">
      <w:start w:val="1"/>
      <w:numFmt w:val="bullet"/>
      <w:lvlText w:val=""/>
      <w:lvlJc w:val="left"/>
      <w:pPr>
        <w:ind w:left="2160" w:hanging="360"/>
      </w:pPr>
      <w:rPr>
        <w:rFonts w:ascii="Wingdings" w:hAnsi="Wingdings" w:hint="default"/>
      </w:rPr>
    </w:lvl>
    <w:lvl w:ilvl="3" w:tplc="2F1A589E">
      <w:start w:val="1"/>
      <w:numFmt w:val="bullet"/>
      <w:lvlText w:val=""/>
      <w:lvlJc w:val="left"/>
      <w:pPr>
        <w:ind w:left="2880" w:hanging="360"/>
      </w:pPr>
      <w:rPr>
        <w:rFonts w:ascii="Symbol" w:hAnsi="Symbol" w:hint="default"/>
      </w:rPr>
    </w:lvl>
    <w:lvl w:ilvl="4" w:tplc="374CACB8">
      <w:start w:val="1"/>
      <w:numFmt w:val="bullet"/>
      <w:lvlText w:val="o"/>
      <w:lvlJc w:val="left"/>
      <w:pPr>
        <w:ind w:left="3600" w:hanging="360"/>
      </w:pPr>
      <w:rPr>
        <w:rFonts w:ascii="Courier New" w:hAnsi="Courier New" w:hint="default"/>
      </w:rPr>
    </w:lvl>
    <w:lvl w:ilvl="5" w:tplc="B83A0EA4">
      <w:start w:val="1"/>
      <w:numFmt w:val="bullet"/>
      <w:lvlText w:val=""/>
      <w:lvlJc w:val="left"/>
      <w:pPr>
        <w:ind w:left="4320" w:hanging="360"/>
      </w:pPr>
      <w:rPr>
        <w:rFonts w:ascii="Wingdings" w:hAnsi="Wingdings" w:hint="default"/>
      </w:rPr>
    </w:lvl>
    <w:lvl w:ilvl="6" w:tplc="129072A0">
      <w:start w:val="1"/>
      <w:numFmt w:val="bullet"/>
      <w:lvlText w:val=""/>
      <w:lvlJc w:val="left"/>
      <w:pPr>
        <w:ind w:left="5040" w:hanging="360"/>
      </w:pPr>
      <w:rPr>
        <w:rFonts w:ascii="Symbol" w:hAnsi="Symbol" w:hint="default"/>
      </w:rPr>
    </w:lvl>
    <w:lvl w:ilvl="7" w:tplc="DF52D9EE">
      <w:start w:val="1"/>
      <w:numFmt w:val="bullet"/>
      <w:lvlText w:val="o"/>
      <w:lvlJc w:val="left"/>
      <w:pPr>
        <w:ind w:left="5760" w:hanging="360"/>
      </w:pPr>
      <w:rPr>
        <w:rFonts w:ascii="Courier New" w:hAnsi="Courier New" w:hint="default"/>
      </w:rPr>
    </w:lvl>
    <w:lvl w:ilvl="8" w:tplc="08341DF2">
      <w:start w:val="1"/>
      <w:numFmt w:val="bullet"/>
      <w:lvlText w:val=""/>
      <w:lvlJc w:val="left"/>
      <w:pPr>
        <w:ind w:left="6480" w:hanging="360"/>
      </w:pPr>
      <w:rPr>
        <w:rFonts w:ascii="Wingdings" w:hAnsi="Wingdings" w:hint="default"/>
      </w:rPr>
    </w:lvl>
  </w:abstractNum>
  <w:abstractNum w:abstractNumId="11" w15:restartNumberingAfterBreak="0">
    <w:nsid w:val="393C0498"/>
    <w:multiLevelType w:val="hybridMultilevel"/>
    <w:tmpl w:val="E3582E0C"/>
    <w:lvl w:ilvl="0" w:tplc="64DCCF08">
      <w:start w:val="1"/>
      <w:numFmt w:val="bullet"/>
      <w:lvlText w:val="-"/>
      <w:lvlJc w:val="left"/>
      <w:pPr>
        <w:ind w:left="720" w:hanging="360"/>
      </w:pPr>
      <w:rPr>
        <w:rFonts w:ascii="Aptos" w:hAnsi="Apto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3A6E5F94"/>
    <w:multiLevelType w:val="hybridMultilevel"/>
    <w:tmpl w:val="D7965180"/>
    <w:lvl w:ilvl="0" w:tplc="64DCCF08">
      <w:start w:val="1"/>
      <w:numFmt w:val="bullet"/>
      <w:lvlText w:val="-"/>
      <w:lvlJc w:val="left"/>
      <w:pPr>
        <w:ind w:left="816" w:hanging="360"/>
      </w:pPr>
      <w:rPr>
        <w:rFonts w:ascii="Aptos" w:hAnsi="Aptos" w:hint="default"/>
      </w:rPr>
    </w:lvl>
    <w:lvl w:ilvl="1" w:tplc="04140003" w:tentative="1">
      <w:start w:val="1"/>
      <w:numFmt w:val="bullet"/>
      <w:lvlText w:val="o"/>
      <w:lvlJc w:val="left"/>
      <w:pPr>
        <w:ind w:left="1536" w:hanging="360"/>
      </w:pPr>
      <w:rPr>
        <w:rFonts w:ascii="Courier New" w:hAnsi="Courier New" w:cs="Courier New" w:hint="default"/>
      </w:rPr>
    </w:lvl>
    <w:lvl w:ilvl="2" w:tplc="04140005" w:tentative="1">
      <w:start w:val="1"/>
      <w:numFmt w:val="bullet"/>
      <w:lvlText w:val=""/>
      <w:lvlJc w:val="left"/>
      <w:pPr>
        <w:ind w:left="2256" w:hanging="360"/>
      </w:pPr>
      <w:rPr>
        <w:rFonts w:ascii="Wingdings" w:hAnsi="Wingdings" w:hint="default"/>
      </w:rPr>
    </w:lvl>
    <w:lvl w:ilvl="3" w:tplc="04140001" w:tentative="1">
      <w:start w:val="1"/>
      <w:numFmt w:val="bullet"/>
      <w:lvlText w:val=""/>
      <w:lvlJc w:val="left"/>
      <w:pPr>
        <w:ind w:left="2976" w:hanging="360"/>
      </w:pPr>
      <w:rPr>
        <w:rFonts w:ascii="Symbol" w:hAnsi="Symbol" w:hint="default"/>
      </w:rPr>
    </w:lvl>
    <w:lvl w:ilvl="4" w:tplc="04140003" w:tentative="1">
      <w:start w:val="1"/>
      <w:numFmt w:val="bullet"/>
      <w:lvlText w:val="o"/>
      <w:lvlJc w:val="left"/>
      <w:pPr>
        <w:ind w:left="3696" w:hanging="360"/>
      </w:pPr>
      <w:rPr>
        <w:rFonts w:ascii="Courier New" w:hAnsi="Courier New" w:cs="Courier New" w:hint="default"/>
      </w:rPr>
    </w:lvl>
    <w:lvl w:ilvl="5" w:tplc="04140005" w:tentative="1">
      <w:start w:val="1"/>
      <w:numFmt w:val="bullet"/>
      <w:lvlText w:val=""/>
      <w:lvlJc w:val="left"/>
      <w:pPr>
        <w:ind w:left="4416" w:hanging="360"/>
      </w:pPr>
      <w:rPr>
        <w:rFonts w:ascii="Wingdings" w:hAnsi="Wingdings" w:hint="default"/>
      </w:rPr>
    </w:lvl>
    <w:lvl w:ilvl="6" w:tplc="04140001" w:tentative="1">
      <w:start w:val="1"/>
      <w:numFmt w:val="bullet"/>
      <w:lvlText w:val=""/>
      <w:lvlJc w:val="left"/>
      <w:pPr>
        <w:ind w:left="5136" w:hanging="360"/>
      </w:pPr>
      <w:rPr>
        <w:rFonts w:ascii="Symbol" w:hAnsi="Symbol" w:hint="default"/>
      </w:rPr>
    </w:lvl>
    <w:lvl w:ilvl="7" w:tplc="04140003" w:tentative="1">
      <w:start w:val="1"/>
      <w:numFmt w:val="bullet"/>
      <w:lvlText w:val="o"/>
      <w:lvlJc w:val="left"/>
      <w:pPr>
        <w:ind w:left="5856" w:hanging="360"/>
      </w:pPr>
      <w:rPr>
        <w:rFonts w:ascii="Courier New" w:hAnsi="Courier New" w:cs="Courier New" w:hint="default"/>
      </w:rPr>
    </w:lvl>
    <w:lvl w:ilvl="8" w:tplc="04140005" w:tentative="1">
      <w:start w:val="1"/>
      <w:numFmt w:val="bullet"/>
      <w:lvlText w:val=""/>
      <w:lvlJc w:val="left"/>
      <w:pPr>
        <w:ind w:left="6576" w:hanging="360"/>
      </w:pPr>
      <w:rPr>
        <w:rFonts w:ascii="Wingdings" w:hAnsi="Wingdings" w:hint="default"/>
      </w:rPr>
    </w:lvl>
  </w:abstractNum>
  <w:abstractNum w:abstractNumId="13" w15:restartNumberingAfterBreak="0">
    <w:nsid w:val="3AA86F12"/>
    <w:multiLevelType w:val="multilevel"/>
    <w:tmpl w:val="A0F4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E17FEB"/>
    <w:multiLevelType w:val="multilevel"/>
    <w:tmpl w:val="75A6E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757BF0"/>
    <w:multiLevelType w:val="hybridMultilevel"/>
    <w:tmpl w:val="D3028808"/>
    <w:lvl w:ilvl="0" w:tplc="64DCCF08">
      <w:start w:val="1"/>
      <w:numFmt w:val="bullet"/>
      <w:lvlText w:val="-"/>
      <w:lvlJc w:val="left"/>
      <w:pPr>
        <w:ind w:left="720" w:hanging="360"/>
      </w:pPr>
      <w:rPr>
        <w:rFonts w:ascii="Aptos" w:hAnsi="Apto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57608BF"/>
    <w:multiLevelType w:val="hybridMultilevel"/>
    <w:tmpl w:val="627471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5F17EDC"/>
    <w:multiLevelType w:val="hybridMultilevel"/>
    <w:tmpl w:val="8430AA5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4AAE2BD7"/>
    <w:multiLevelType w:val="hybridMultilevel"/>
    <w:tmpl w:val="50FC6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0014E7"/>
    <w:multiLevelType w:val="multilevel"/>
    <w:tmpl w:val="083C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5A072F"/>
    <w:multiLevelType w:val="hybridMultilevel"/>
    <w:tmpl w:val="9A5EA862"/>
    <w:lvl w:ilvl="0" w:tplc="64DCCF08">
      <w:start w:val="1"/>
      <w:numFmt w:val="bullet"/>
      <w:lvlText w:val="-"/>
      <w:lvlJc w:val="left"/>
      <w:pPr>
        <w:ind w:left="720" w:hanging="360"/>
      </w:pPr>
      <w:rPr>
        <w:rFonts w:ascii="Aptos" w:hAnsi="Apto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4CFD58D2"/>
    <w:multiLevelType w:val="hybridMultilevel"/>
    <w:tmpl w:val="4A6EB7A6"/>
    <w:lvl w:ilvl="0" w:tplc="4F3AF1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8020AC"/>
    <w:multiLevelType w:val="multilevel"/>
    <w:tmpl w:val="4B40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7B4E6D"/>
    <w:multiLevelType w:val="multilevel"/>
    <w:tmpl w:val="D29EB4BE"/>
    <w:lvl w:ilvl="0">
      <w:start w:val="4"/>
      <w:numFmt w:val="decimal"/>
      <w:lvlText w:val="%1"/>
      <w:lvlJc w:val="left"/>
      <w:pPr>
        <w:ind w:left="380" w:hanging="380"/>
      </w:pPr>
      <w:rPr>
        <w:rFonts w:hint="default"/>
      </w:rPr>
    </w:lvl>
    <w:lvl w:ilvl="1">
      <w:start w:val="2"/>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C5D226D"/>
    <w:multiLevelType w:val="hybridMultilevel"/>
    <w:tmpl w:val="90D6C6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5DC16C46"/>
    <w:multiLevelType w:val="hybridMultilevel"/>
    <w:tmpl w:val="EA22BAA8"/>
    <w:lvl w:ilvl="0" w:tplc="04140001">
      <w:start w:val="1"/>
      <w:numFmt w:val="bullet"/>
      <w:lvlText w:val=""/>
      <w:lvlJc w:val="left"/>
      <w:pPr>
        <w:ind w:left="700" w:hanging="360"/>
      </w:pPr>
      <w:rPr>
        <w:rFonts w:ascii="Symbol" w:hAnsi="Symbol" w:hint="default"/>
      </w:rPr>
    </w:lvl>
    <w:lvl w:ilvl="1" w:tplc="04140003">
      <w:start w:val="1"/>
      <w:numFmt w:val="bullet"/>
      <w:lvlText w:val="o"/>
      <w:lvlJc w:val="left"/>
      <w:pPr>
        <w:ind w:left="1420" w:hanging="360"/>
      </w:pPr>
      <w:rPr>
        <w:rFonts w:ascii="Courier New" w:hAnsi="Courier New" w:cs="Courier New" w:hint="default"/>
      </w:rPr>
    </w:lvl>
    <w:lvl w:ilvl="2" w:tplc="04140005" w:tentative="1">
      <w:start w:val="1"/>
      <w:numFmt w:val="bullet"/>
      <w:lvlText w:val=""/>
      <w:lvlJc w:val="left"/>
      <w:pPr>
        <w:ind w:left="2140" w:hanging="360"/>
      </w:pPr>
      <w:rPr>
        <w:rFonts w:ascii="Wingdings" w:hAnsi="Wingdings" w:hint="default"/>
      </w:rPr>
    </w:lvl>
    <w:lvl w:ilvl="3" w:tplc="04140001" w:tentative="1">
      <w:start w:val="1"/>
      <w:numFmt w:val="bullet"/>
      <w:lvlText w:val=""/>
      <w:lvlJc w:val="left"/>
      <w:pPr>
        <w:ind w:left="2860" w:hanging="360"/>
      </w:pPr>
      <w:rPr>
        <w:rFonts w:ascii="Symbol" w:hAnsi="Symbol" w:hint="default"/>
      </w:rPr>
    </w:lvl>
    <w:lvl w:ilvl="4" w:tplc="04140003" w:tentative="1">
      <w:start w:val="1"/>
      <w:numFmt w:val="bullet"/>
      <w:lvlText w:val="o"/>
      <w:lvlJc w:val="left"/>
      <w:pPr>
        <w:ind w:left="3580" w:hanging="360"/>
      </w:pPr>
      <w:rPr>
        <w:rFonts w:ascii="Courier New" w:hAnsi="Courier New" w:cs="Courier New" w:hint="default"/>
      </w:rPr>
    </w:lvl>
    <w:lvl w:ilvl="5" w:tplc="04140005" w:tentative="1">
      <w:start w:val="1"/>
      <w:numFmt w:val="bullet"/>
      <w:lvlText w:val=""/>
      <w:lvlJc w:val="left"/>
      <w:pPr>
        <w:ind w:left="4300" w:hanging="360"/>
      </w:pPr>
      <w:rPr>
        <w:rFonts w:ascii="Wingdings" w:hAnsi="Wingdings" w:hint="default"/>
      </w:rPr>
    </w:lvl>
    <w:lvl w:ilvl="6" w:tplc="04140001" w:tentative="1">
      <w:start w:val="1"/>
      <w:numFmt w:val="bullet"/>
      <w:lvlText w:val=""/>
      <w:lvlJc w:val="left"/>
      <w:pPr>
        <w:ind w:left="5020" w:hanging="360"/>
      </w:pPr>
      <w:rPr>
        <w:rFonts w:ascii="Symbol" w:hAnsi="Symbol" w:hint="default"/>
      </w:rPr>
    </w:lvl>
    <w:lvl w:ilvl="7" w:tplc="04140003" w:tentative="1">
      <w:start w:val="1"/>
      <w:numFmt w:val="bullet"/>
      <w:lvlText w:val="o"/>
      <w:lvlJc w:val="left"/>
      <w:pPr>
        <w:ind w:left="5740" w:hanging="360"/>
      </w:pPr>
      <w:rPr>
        <w:rFonts w:ascii="Courier New" w:hAnsi="Courier New" w:cs="Courier New" w:hint="default"/>
      </w:rPr>
    </w:lvl>
    <w:lvl w:ilvl="8" w:tplc="04140005" w:tentative="1">
      <w:start w:val="1"/>
      <w:numFmt w:val="bullet"/>
      <w:lvlText w:val=""/>
      <w:lvlJc w:val="left"/>
      <w:pPr>
        <w:ind w:left="6460" w:hanging="360"/>
      </w:pPr>
      <w:rPr>
        <w:rFonts w:ascii="Wingdings" w:hAnsi="Wingdings" w:hint="default"/>
      </w:rPr>
    </w:lvl>
  </w:abstractNum>
  <w:abstractNum w:abstractNumId="26" w15:restartNumberingAfterBreak="0">
    <w:nsid w:val="60BC608D"/>
    <w:multiLevelType w:val="multilevel"/>
    <w:tmpl w:val="A780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75C06"/>
    <w:multiLevelType w:val="hybridMultilevel"/>
    <w:tmpl w:val="E68ABB40"/>
    <w:lvl w:ilvl="0" w:tplc="22EAEDAC">
      <w:start w:val="2"/>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15:restartNumberingAfterBreak="0">
    <w:nsid w:val="62FA4BBC"/>
    <w:multiLevelType w:val="hybridMultilevel"/>
    <w:tmpl w:val="523A0F8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9" w15:restartNumberingAfterBreak="0">
    <w:nsid w:val="632C6048"/>
    <w:multiLevelType w:val="multilevel"/>
    <w:tmpl w:val="0AEC6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0A6671"/>
    <w:multiLevelType w:val="hybridMultilevel"/>
    <w:tmpl w:val="39221F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195593"/>
    <w:multiLevelType w:val="multilevel"/>
    <w:tmpl w:val="69984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453FB0"/>
    <w:multiLevelType w:val="hybridMultilevel"/>
    <w:tmpl w:val="E1B8FE5C"/>
    <w:lvl w:ilvl="0" w:tplc="C56C57EA">
      <w:start w:val="2"/>
      <w:numFmt w:val="bullet"/>
      <w:lvlText w:val="-"/>
      <w:lvlJc w:val="left"/>
      <w:pPr>
        <w:ind w:left="720" w:hanging="360"/>
      </w:pPr>
      <w:rPr>
        <w:rFonts w:ascii="Times New Roman" w:eastAsiaTheme="minorEastAsia"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15:restartNumberingAfterBreak="0">
    <w:nsid w:val="6F376DEB"/>
    <w:multiLevelType w:val="multilevel"/>
    <w:tmpl w:val="25F8FED2"/>
    <w:lvl w:ilvl="0">
      <w:start w:val="1"/>
      <w:numFmt w:val="decimal"/>
      <w:lvlText w:val="%1.0"/>
      <w:lvlJc w:val="left"/>
      <w:pPr>
        <w:ind w:left="760" w:hanging="760"/>
      </w:pPr>
      <w:rPr>
        <w:rFonts w:hint="default"/>
      </w:rPr>
    </w:lvl>
    <w:lvl w:ilvl="1">
      <w:start w:val="1"/>
      <w:numFmt w:val="decimal"/>
      <w:lvlText w:val="%1.%2"/>
      <w:lvlJc w:val="left"/>
      <w:pPr>
        <w:ind w:left="1480" w:hanging="76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34" w15:restartNumberingAfterBreak="0">
    <w:nsid w:val="763D55CD"/>
    <w:multiLevelType w:val="hybridMultilevel"/>
    <w:tmpl w:val="969432BC"/>
    <w:lvl w:ilvl="0" w:tplc="64DCCF08">
      <w:start w:val="1"/>
      <w:numFmt w:val="bullet"/>
      <w:lvlText w:val="-"/>
      <w:lvlJc w:val="left"/>
      <w:pPr>
        <w:ind w:left="720" w:hanging="360"/>
      </w:pPr>
      <w:rPr>
        <w:rFonts w:ascii="Aptos" w:hAnsi="Apto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15:restartNumberingAfterBreak="0">
    <w:nsid w:val="77042996"/>
    <w:multiLevelType w:val="hybridMultilevel"/>
    <w:tmpl w:val="3FAC2CC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CE707BC"/>
    <w:multiLevelType w:val="hybridMultilevel"/>
    <w:tmpl w:val="3EAA791A"/>
    <w:lvl w:ilvl="0" w:tplc="2B8AA772">
      <w:start w:val="2"/>
      <w:numFmt w:val="bullet"/>
      <w:lvlText w:val="-"/>
      <w:lvlJc w:val="left"/>
      <w:pPr>
        <w:ind w:left="720" w:hanging="360"/>
      </w:pPr>
      <w:rPr>
        <w:rFonts w:ascii="Aptos" w:eastAsia="Times New Roman" w:hAnsi="Apto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D07917"/>
    <w:multiLevelType w:val="hybridMultilevel"/>
    <w:tmpl w:val="92C2A4E0"/>
    <w:lvl w:ilvl="0" w:tplc="C56C57EA">
      <w:start w:val="2"/>
      <w:numFmt w:val="bullet"/>
      <w:lvlText w:val="-"/>
      <w:lvlJc w:val="left"/>
      <w:pPr>
        <w:ind w:left="1440" w:hanging="360"/>
      </w:pPr>
      <w:rPr>
        <w:rFonts w:ascii="Times New Roman" w:eastAsiaTheme="minorEastAsia" w:hAnsi="Times New Roman" w:cs="Times New Roman"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38" w15:restartNumberingAfterBreak="0">
    <w:nsid w:val="7E949774"/>
    <w:multiLevelType w:val="hybridMultilevel"/>
    <w:tmpl w:val="FFFFFFFF"/>
    <w:lvl w:ilvl="0" w:tplc="606C6578">
      <w:start w:val="1"/>
      <w:numFmt w:val="bullet"/>
      <w:lvlText w:val="-"/>
      <w:lvlJc w:val="left"/>
      <w:pPr>
        <w:ind w:left="720" w:hanging="360"/>
      </w:pPr>
      <w:rPr>
        <w:rFonts w:ascii="Calibri" w:hAnsi="Calibri" w:hint="default"/>
      </w:rPr>
    </w:lvl>
    <w:lvl w:ilvl="1" w:tplc="424CDC16">
      <w:start w:val="1"/>
      <w:numFmt w:val="bullet"/>
      <w:lvlText w:val="o"/>
      <w:lvlJc w:val="left"/>
      <w:pPr>
        <w:ind w:left="1440" w:hanging="360"/>
      </w:pPr>
      <w:rPr>
        <w:rFonts w:ascii="Courier New" w:hAnsi="Courier New" w:hint="default"/>
      </w:rPr>
    </w:lvl>
    <w:lvl w:ilvl="2" w:tplc="C2DC0E78">
      <w:start w:val="1"/>
      <w:numFmt w:val="bullet"/>
      <w:lvlText w:val=""/>
      <w:lvlJc w:val="left"/>
      <w:pPr>
        <w:ind w:left="2160" w:hanging="360"/>
      </w:pPr>
      <w:rPr>
        <w:rFonts w:ascii="Wingdings" w:hAnsi="Wingdings" w:hint="default"/>
      </w:rPr>
    </w:lvl>
    <w:lvl w:ilvl="3" w:tplc="51FC85B2">
      <w:start w:val="1"/>
      <w:numFmt w:val="bullet"/>
      <w:lvlText w:val=""/>
      <w:lvlJc w:val="left"/>
      <w:pPr>
        <w:ind w:left="2880" w:hanging="360"/>
      </w:pPr>
      <w:rPr>
        <w:rFonts w:ascii="Symbol" w:hAnsi="Symbol" w:hint="default"/>
      </w:rPr>
    </w:lvl>
    <w:lvl w:ilvl="4" w:tplc="9F7001DE">
      <w:start w:val="1"/>
      <w:numFmt w:val="bullet"/>
      <w:lvlText w:val="o"/>
      <w:lvlJc w:val="left"/>
      <w:pPr>
        <w:ind w:left="3600" w:hanging="360"/>
      </w:pPr>
      <w:rPr>
        <w:rFonts w:ascii="Courier New" w:hAnsi="Courier New" w:hint="default"/>
      </w:rPr>
    </w:lvl>
    <w:lvl w:ilvl="5" w:tplc="1B2CE874">
      <w:start w:val="1"/>
      <w:numFmt w:val="bullet"/>
      <w:lvlText w:val=""/>
      <w:lvlJc w:val="left"/>
      <w:pPr>
        <w:ind w:left="4320" w:hanging="360"/>
      </w:pPr>
      <w:rPr>
        <w:rFonts w:ascii="Wingdings" w:hAnsi="Wingdings" w:hint="default"/>
      </w:rPr>
    </w:lvl>
    <w:lvl w:ilvl="6" w:tplc="62DE77E6">
      <w:start w:val="1"/>
      <w:numFmt w:val="bullet"/>
      <w:lvlText w:val=""/>
      <w:lvlJc w:val="left"/>
      <w:pPr>
        <w:ind w:left="5040" w:hanging="360"/>
      </w:pPr>
      <w:rPr>
        <w:rFonts w:ascii="Symbol" w:hAnsi="Symbol" w:hint="default"/>
      </w:rPr>
    </w:lvl>
    <w:lvl w:ilvl="7" w:tplc="2FE01FD6">
      <w:start w:val="1"/>
      <w:numFmt w:val="bullet"/>
      <w:lvlText w:val="o"/>
      <w:lvlJc w:val="left"/>
      <w:pPr>
        <w:ind w:left="5760" w:hanging="360"/>
      </w:pPr>
      <w:rPr>
        <w:rFonts w:ascii="Courier New" w:hAnsi="Courier New" w:hint="default"/>
      </w:rPr>
    </w:lvl>
    <w:lvl w:ilvl="8" w:tplc="D7E0683A">
      <w:start w:val="1"/>
      <w:numFmt w:val="bullet"/>
      <w:lvlText w:val=""/>
      <w:lvlJc w:val="left"/>
      <w:pPr>
        <w:ind w:left="6480" w:hanging="360"/>
      </w:pPr>
      <w:rPr>
        <w:rFonts w:ascii="Wingdings" w:hAnsi="Wingdings" w:hint="default"/>
      </w:rPr>
    </w:lvl>
  </w:abstractNum>
  <w:abstractNum w:abstractNumId="39" w15:restartNumberingAfterBreak="0">
    <w:nsid w:val="7EB37153"/>
    <w:multiLevelType w:val="hybridMultilevel"/>
    <w:tmpl w:val="856ACEE2"/>
    <w:lvl w:ilvl="0" w:tplc="64DCCF08">
      <w:start w:val="1"/>
      <w:numFmt w:val="bullet"/>
      <w:lvlText w:val="-"/>
      <w:lvlJc w:val="left"/>
      <w:pPr>
        <w:ind w:left="720" w:hanging="360"/>
      </w:pPr>
      <w:rPr>
        <w:rFonts w:ascii="Aptos" w:hAnsi="Apto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2095541634">
    <w:abstractNumId w:val="10"/>
  </w:num>
  <w:num w:numId="2" w16cid:durableId="990254757">
    <w:abstractNumId w:val="28"/>
  </w:num>
  <w:num w:numId="3" w16cid:durableId="554314903">
    <w:abstractNumId w:val="8"/>
  </w:num>
  <w:num w:numId="4" w16cid:durableId="1229534523">
    <w:abstractNumId w:val="2"/>
  </w:num>
  <w:num w:numId="5" w16cid:durableId="1378511932">
    <w:abstractNumId w:val="38"/>
  </w:num>
  <w:num w:numId="6" w16cid:durableId="1166899446">
    <w:abstractNumId w:val="16"/>
  </w:num>
  <w:num w:numId="7" w16cid:durableId="1312559370">
    <w:abstractNumId w:val="25"/>
  </w:num>
  <w:num w:numId="8" w16cid:durableId="2007785570">
    <w:abstractNumId w:val="3"/>
  </w:num>
  <w:num w:numId="9" w16cid:durableId="1161431595">
    <w:abstractNumId w:val="33"/>
  </w:num>
  <w:num w:numId="10" w16cid:durableId="1087340443">
    <w:abstractNumId w:val="7"/>
  </w:num>
  <w:num w:numId="11" w16cid:durableId="1086462613">
    <w:abstractNumId w:val="23"/>
  </w:num>
  <w:num w:numId="12" w16cid:durableId="110133016">
    <w:abstractNumId w:val="39"/>
  </w:num>
  <w:num w:numId="13" w16cid:durableId="2019502068">
    <w:abstractNumId w:val="34"/>
  </w:num>
  <w:num w:numId="14" w16cid:durableId="35474474">
    <w:abstractNumId w:val="15"/>
  </w:num>
  <w:num w:numId="15" w16cid:durableId="1548949546">
    <w:abstractNumId w:val="20"/>
  </w:num>
  <w:num w:numId="16" w16cid:durableId="204411896">
    <w:abstractNumId w:val="11"/>
  </w:num>
  <w:num w:numId="17" w16cid:durableId="1999267689">
    <w:abstractNumId w:val="13"/>
  </w:num>
  <w:num w:numId="18" w16cid:durableId="905385235">
    <w:abstractNumId w:val="12"/>
  </w:num>
  <w:num w:numId="19" w16cid:durableId="360673329">
    <w:abstractNumId w:val="14"/>
  </w:num>
  <w:num w:numId="20" w16cid:durableId="40903168">
    <w:abstractNumId w:val="26"/>
  </w:num>
  <w:num w:numId="21" w16cid:durableId="242881909">
    <w:abstractNumId w:val="0"/>
  </w:num>
  <w:num w:numId="22" w16cid:durableId="869343292">
    <w:abstractNumId w:val="6"/>
  </w:num>
  <w:num w:numId="23" w16cid:durableId="873424276">
    <w:abstractNumId w:val="22"/>
  </w:num>
  <w:num w:numId="24" w16cid:durableId="1528832974">
    <w:abstractNumId w:val="4"/>
  </w:num>
  <w:num w:numId="25" w16cid:durableId="1011178263">
    <w:abstractNumId w:val="19"/>
  </w:num>
  <w:num w:numId="26" w16cid:durableId="594099967">
    <w:abstractNumId w:val="30"/>
  </w:num>
  <w:num w:numId="27" w16cid:durableId="373316000">
    <w:abstractNumId w:val="36"/>
  </w:num>
  <w:num w:numId="28" w16cid:durableId="1899853539">
    <w:abstractNumId w:val="18"/>
  </w:num>
  <w:num w:numId="29" w16cid:durableId="1297644122">
    <w:abstractNumId w:val="35"/>
  </w:num>
  <w:num w:numId="30" w16cid:durableId="829517380">
    <w:abstractNumId w:val="32"/>
  </w:num>
  <w:num w:numId="31" w16cid:durableId="887228465">
    <w:abstractNumId w:val="31"/>
  </w:num>
  <w:num w:numId="32" w16cid:durableId="933250592">
    <w:abstractNumId w:val="37"/>
  </w:num>
  <w:num w:numId="33" w16cid:durableId="1846239011">
    <w:abstractNumId w:val="5"/>
  </w:num>
  <w:num w:numId="34" w16cid:durableId="1377705390">
    <w:abstractNumId w:val="24"/>
  </w:num>
  <w:num w:numId="35" w16cid:durableId="21444378">
    <w:abstractNumId w:val="21"/>
  </w:num>
  <w:num w:numId="36" w16cid:durableId="1261139859">
    <w:abstractNumId w:val="1"/>
  </w:num>
  <w:num w:numId="37" w16cid:durableId="1610552869">
    <w:abstractNumId w:val="17"/>
  </w:num>
  <w:num w:numId="38" w16cid:durableId="1612082512">
    <w:abstractNumId w:val="27"/>
  </w:num>
  <w:num w:numId="39" w16cid:durableId="1791974258">
    <w:abstractNumId w:val="9"/>
  </w:num>
  <w:num w:numId="40" w16cid:durableId="19644636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1C59A9F"/>
    <w:rsid w:val="00000BAD"/>
    <w:rsid w:val="0000102E"/>
    <w:rsid w:val="000011E6"/>
    <w:rsid w:val="000013CF"/>
    <w:rsid w:val="00001818"/>
    <w:rsid w:val="000022F5"/>
    <w:rsid w:val="00002382"/>
    <w:rsid w:val="0000251D"/>
    <w:rsid w:val="0000285A"/>
    <w:rsid w:val="00002AEA"/>
    <w:rsid w:val="00002BB0"/>
    <w:rsid w:val="00002E62"/>
    <w:rsid w:val="000034FA"/>
    <w:rsid w:val="00003BDB"/>
    <w:rsid w:val="00004069"/>
    <w:rsid w:val="00004717"/>
    <w:rsid w:val="0000517F"/>
    <w:rsid w:val="000053F3"/>
    <w:rsid w:val="000054ED"/>
    <w:rsid w:val="00005C28"/>
    <w:rsid w:val="000060B3"/>
    <w:rsid w:val="00006DB6"/>
    <w:rsid w:val="0000762D"/>
    <w:rsid w:val="000078D5"/>
    <w:rsid w:val="0000797C"/>
    <w:rsid w:val="00007ACF"/>
    <w:rsid w:val="00010231"/>
    <w:rsid w:val="000106B8"/>
    <w:rsid w:val="00010812"/>
    <w:rsid w:val="0001082B"/>
    <w:rsid w:val="000108E4"/>
    <w:rsid w:val="00010CC1"/>
    <w:rsid w:val="00011A89"/>
    <w:rsid w:val="00012906"/>
    <w:rsid w:val="00012B5B"/>
    <w:rsid w:val="00013421"/>
    <w:rsid w:val="000135F9"/>
    <w:rsid w:val="000136CA"/>
    <w:rsid w:val="00013844"/>
    <w:rsid w:val="000140A2"/>
    <w:rsid w:val="00014A1E"/>
    <w:rsid w:val="00014F93"/>
    <w:rsid w:val="000157F9"/>
    <w:rsid w:val="00015982"/>
    <w:rsid w:val="00015DC7"/>
    <w:rsid w:val="00015EF5"/>
    <w:rsid w:val="0001669B"/>
    <w:rsid w:val="000167C0"/>
    <w:rsid w:val="0001735D"/>
    <w:rsid w:val="0001750B"/>
    <w:rsid w:val="000177CD"/>
    <w:rsid w:val="00017B2C"/>
    <w:rsid w:val="00017CCF"/>
    <w:rsid w:val="00020370"/>
    <w:rsid w:val="0002086E"/>
    <w:rsid w:val="0002094B"/>
    <w:rsid w:val="00020D47"/>
    <w:rsid w:val="00021ACA"/>
    <w:rsid w:val="00023211"/>
    <w:rsid w:val="000239FB"/>
    <w:rsid w:val="00024574"/>
    <w:rsid w:val="0002573A"/>
    <w:rsid w:val="000259B9"/>
    <w:rsid w:val="00025A5C"/>
    <w:rsid w:val="00025DA6"/>
    <w:rsid w:val="00025EF7"/>
    <w:rsid w:val="00025F2D"/>
    <w:rsid w:val="000261ED"/>
    <w:rsid w:val="0002628E"/>
    <w:rsid w:val="00026B2E"/>
    <w:rsid w:val="00026CA6"/>
    <w:rsid w:val="000279CA"/>
    <w:rsid w:val="000300ED"/>
    <w:rsid w:val="000307AB"/>
    <w:rsid w:val="000308B7"/>
    <w:rsid w:val="00030A39"/>
    <w:rsid w:val="00030BDD"/>
    <w:rsid w:val="00031C49"/>
    <w:rsid w:val="00031DBF"/>
    <w:rsid w:val="00031F00"/>
    <w:rsid w:val="00032029"/>
    <w:rsid w:val="00032CEC"/>
    <w:rsid w:val="00033098"/>
    <w:rsid w:val="000337D5"/>
    <w:rsid w:val="00033AB1"/>
    <w:rsid w:val="00033D6C"/>
    <w:rsid w:val="00034536"/>
    <w:rsid w:val="00034806"/>
    <w:rsid w:val="000357D8"/>
    <w:rsid w:val="0003592A"/>
    <w:rsid w:val="00035E7A"/>
    <w:rsid w:val="00036325"/>
    <w:rsid w:val="00036F1E"/>
    <w:rsid w:val="000374B9"/>
    <w:rsid w:val="000375C5"/>
    <w:rsid w:val="0004050B"/>
    <w:rsid w:val="00041283"/>
    <w:rsid w:val="000412C0"/>
    <w:rsid w:val="0004132C"/>
    <w:rsid w:val="000418C2"/>
    <w:rsid w:val="00041AB1"/>
    <w:rsid w:val="00041B52"/>
    <w:rsid w:val="00041CF1"/>
    <w:rsid w:val="00042817"/>
    <w:rsid w:val="00042882"/>
    <w:rsid w:val="00043416"/>
    <w:rsid w:val="0004407D"/>
    <w:rsid w:val="0004408B"/>
    <w:rsid w:val="000440EF"/>
    <w:rsid w:val="0004483B"/>
    <w:rsid w:val="00044869"/>
    <w:rsid w:val="00044EB4"/>
    <w:rsid w:val="0004574A"/>
    <w:rsid w:val="00045A3A"/>
    <w:rsid w:val="000462D7"/>
    <w:rsid w:val="00047DEA"/>
    <w:rsid w:val="00047F18"/>
    <w:rsid w:val="00050A1D"/>
    <w:rsid w:val="00050D8D"/>
    <w:rsid w:val="00050E63"/>
    <w:rsid w:val="000517BA"/>
    <w:rsid w:val="000517D7"/>
    <w:rsid w:val="00051D02"/>
    <w:rsid w:val="000520B6"/>
    <w:rsid w:val="00052DE6"/>
    <w:rsid w:val="000533E7"/>
    <w:rsid w:val="00053515"/>
    <w:rsid w:val="0005435A"/>
    <w:rsid w:val="000544E1"/>
    <w:rsid w:val="00054661"/>
    <w:rsid w:val="00054C71"/>
    <w:rsid w:val="000558F4"/>
    <w:rsid w:val="000559BF"/>
    <w:rsid w:val="00055BBF"/>
    <w:rsid w:val="0005625A"/>
    <w:rsid w:val="000569EE"/>
    <w:rsid w:val="00056D7D"/>
    <w:rsid w:val="00056DCE"/>
    <w:rsid w:val="00057672"/>
    <w:rsid w:val="0005774C"/>
    <w:rsid w:val="00057779"/>
    <w:rsid w:val="00057F0A"/>
    <w:rsid w:val="00060233"/>
    <w:rsid w:val="000604AF"/>
    <w:rsid w:val="0006102D"/>
    <w:rsid w:val="000619BF"/>
    <w:rsid w:val="000622EA"/>
    <w:rsid w:val="00062586"/>
    <w:rsid w:val="00062EFE"/>
    <w:rsid w:val="000630B9"/>
    <w:rsid w:val="00064EC2"/>
    <w:rsid w:val="00065265"/>
    <w:rsid w:val="000652AF"/>
    <w:rsid w:val="00065771"/>
    <w:rsid w:val="00066148"/>
    <w:rsid w:val="0006730B"/>
    <w:rsid w:val="000676ED"/>
    <w:rsid w:val="0006799E"/>
    <w:rsid w:val="00067B04"/>
    <w:rsid w:val="00067B3C"/>
    <w:rsid w:val="000705D6"/>
    <w:rsid w:val="000709AA"/>
    <w:rsid w:val="00070E71"/>
    <w:rsid w:val="00070FCF"/>
    <w:rsid w:val="0007193A"/>
    <w:rsid w:val="00071959"/>
    <w:rsid w:val="00071969"/>
    <w:rsid w:val="000719ED"/>
    <w:rsid w:val="00071FA7"/>
    <w:rsid w:val="00072321"/>
    <w:rsid w:val="000728B6"/>
    <w:rsid w:val="00072941"/>
    <w:rsid w:val="00072E6F"/>
    <w:rsid w:val="00073209"/>
    <w:rsid w:val="0007375F"/>
    <w:rsid w:val="000741EE"/>
    <w:rsid w:val="000743EF"/>
    <w:rsid w:val="00075340"/>
    <w:rsid w:val="00075527"/>
    <w:rsid w:val="000757AB"/>
    <w:rsid w:val="000757DB"/>
    <w:rsid w:val="000759F1"/>
    <w:rsid w:val="00075C2B"/>
    <w:rsid w:val="00075F6A"/>
    <w:rsid w:val="000779F1"/>
    <w:rsid w:val="00077D28"/>
    <w:rsid w:val="00077ED3"/>
    <w:rsid w:val="000800F3"/>
    <w:rsid w:val="00080423"/>
    <w:rsid w:val="00080DE6"/>
    <w:rsid w:val="00080E40"/>
    <w:rsid w:val="00080EB5"/>
    <w:rsid w:val="000818F8"/>
    <w:rsid w:val="000819CF"/>
    <w:rsid w:val="00081CB9"/>
    <w:rsid w:val="00082591"/>
    <w:rsid w:val="00082616"/>
    <w:rsid w:val="0008295C"/>
    <w:rsid w:val="00082ED0"/>
    <w:rsid w:val="00082F85"/>
    <w:rsid w:val="0008312F"/>
    <w:rsid w:val="000835AD"/>
    <w:rsid w:val="0008401A"/>
    <w:rsid w:val="00084532"/>
    <w:rsid w:val="0008466A"/>
    <w:rsid w:val="00085082"/>
    <w:rsid w:val="00085C89"/>
    <w:rsid w:val="00086241"/>
    <w:rsid w:val="00087704"/>
    <w:rsid w:val="00087744"/>
    <w:rsid w:val="00090836"/>
    <w:rsid w:val="00090D30"/>
    <w:rsid w:val="00090FD8"/>
    <w:rsid w:val="00091055"/>
    <w:rsid w:val="00091138"/>
    <w:rsid w:val="000915C3"/>
    <w:rsid w:val="0009173E"/>
    <w:rsid w:val="00091946"/>
    <w:rsid w:val="00091967"/>
    <w:rsid w:val="00092246"/>
    <w:rsid w:val="00092265"/>
    <w:rsid w:val="000934E1"/>
    <w:rsid w:val="0009396D"/>
    <w:rsid w:val="00094AC8"/>
    <w:rsid w:val="00094D56"/>
    <w:rsid w:val="0009505A"/>
    <w:rsid w:val="00095182"/>
    <w:rsid w:val="000951F3"/>
    <w:rsid w:val="0009523A"/>
    <w:rsid w:val="0009538A"/>
    <w:rsid w:val="00095414"/>
    <w:rsid w:val="00095EED"/>
    <w:rsid w:val="00096109"/>
    <w:rsid w:val="000962EF"/>
    <w:rsid w:val="00096362"/>
    <w:rsid w:val="00097004"/>
    <w:rsid w:val="000A089A"/>
    <w:rsid w:val="000A0A84"/>
    <w:rsid w:val="000A0C52"/>
    <w:rsid w:val="000A0FD2"/>
    <w:rsid w:val="000A175C"/>
    <w:rsid w:val="000A1E10"/>
    <w:rsid w:val="000A2A1B"/>
    <w:rsid w:val="000A2E55"/>
    <w:rsid w:val="000A3A2F"/>
    <w:rsid w:val="000A3EAD"/>
    <w:rsid w:val="000A3F9F"/>
    <w:rsid w:val="000A4312"/>
    <w:rsid w:val="000A4637"/>
    <w:rsid w:val="000A4B42"/>
    <w:rsid w:val="000A4EEC"/>
    <w:rsid w:val="000A512B"/>
    <w:rsid w:val="000A539D"/>
    <w:rsid w:val="000A5848"/>
    <w:rsid w:val="000A5860"/>
    <w:rsid w:val="000A5B0D"/>
    <w:rsid w:val="000A5B12"/>
    <w:rsid w:val="000A5C66"/>
    <w:rsid w:val="000A5DD6"/>
    <w:rsid w:val="000A679F"/>
    <w:rsid w:val="000A68EC"/>
    <w:rsid w:val="000A68F3"/>
    <w:rsid w:val="000A6A56"/>
    <w:rsid w:val="000A6CAC"/>
    <w:rsid w:val="000A7133"/>
    <w:rsid w:val="000A7BF2"/>
    <w:rsid w:val="000A7D9E"/>
    <w:rsid w:val="000B0048"/>
    <w:rsid w:val="000B0199"/>
    <w:rsid w:val="000B0419"/>
    <w:rsid w:val="000B0981"/>
    <w:rsid w:val="000B0BF1"/>
    <w:rsid w:val="000B0F49"/>
    <w:rsid w:val="000B0FDB"/>
    <w:rsid w:val="000B10FE"/>
    <w:rsid w:val="000B186C"/>
    <w:rsid w:val="000B1DB5"/>
    <w:rsid w:val="000B2A97"/>
    <w:rsid w:val="000B2E83"/>
    <w:rsid w:val="000B2FEE"/>
    <w:rsid w:val="000B3AF1"/>
    <w:rsid w:val="000B4079"/>
    <w:rsid w:val="000B416A"/>
    <w:rsid w:val="000B454A"/>
    <w:rsid w:val="000B505F"/>
    <w:rsid w:val="000B5827"/>
    <w:rsid w:val="000B5CFE"/>
    <w:rsid w:val="000B7231"/>
    <w:rsid w:val="000B7512"/>
    <w:rsid w:val="000B7782"/>
    <w:rsid w:val="000C028E"/>
    <w:rsid w:val="000C02F5"/>
    <w:rsid w:val="000C02F8"/>
    <w:rsid w:val="000C0630"/>
    <w:rsid w:val="000C0949"/>
    <w:rsid w:val="000C0A9E"/>
    <w:rsid w:val="000C0EF4"/>
    <w:rsid w:val="000C106D"/>
    <w:rsid w:val="000C128E"/>
    <w:rsid w:val="000C15EB"/>
    <w:rsid w:val="000C181B"/>
    <w:rsid w:val="000C1B13"/>
    <w:rsid w:val="000C1D44"/>
    <w:rsid w:val="000C2009"/>
    <w:rsid w:val="000C28D6"/>
    <w:rsid w:val="000C2B32"/>
    <w:rsid w:val="000C2B97"/>
    <w:rsid w:val="000C3244"/>
    <w:rsid w:val="000C34A6"/>
    <w:rsid w:val="000C3B7F"/>
    <w:rsid w:val="000C41AC"/>
    <w:rsid w:val="000C4309"/>
    <w:rsid w:val="000C4BAD"/>
    <w:rsid w:val="000C4C2E"/>
    <w:rsid w:val="000C4FF9"/>
    <w:rsid w:val="000C54D0"/>
    <w:rsid w:val="000C5955"/>
    <w:rsid w:val="000C5D3D"/>
    <w:rsid w:val="000C5F55"/>
    <w:rsid w:val="000C5FA6"/>
    <w:rsid w:val="000C62A2"/>
    <w:rsid w:val="000C6472"/>
    <w:rsid w:val="000C6522"/>
    <w:rsid w:val="000C6DE0"/>
    <w:rsid w:val="000C739A"/>
    <w:rsid w:val="000C7AEB"/>
    <w:rsid w:val="000C7CD6"/>
    <w:rsid w:val="000D094E"/>
    <w:rsid w:val="000D0B2E"/>
    <w:rsid w:val="000D15D8"/>
    <w:rsid w:val="000D15FD"/>
    <w:rsid w:val="000D21D8"/>
    <w:rsid w:val="000D2652"/>
    <w:rsid w:val="000D2788"/>
    <w:rsid w:val="000D2C2A"/>
    <w:rsid w:val="000D2D5C"/>
    <w:rsid w:val="000D2EEE"/>
    <w:rsid w:val="000D2FF7"/>
    <w:rsid w:val="000D3083"/>
    <w:rsid w:val="000D343A"/>
    <w:rsid w:val="000D3B3D"/>
    <w:rsid w:val="000D3DB3"/>
    <w:rsid w:val="000D4591"/>
    <w:rsid w:val="000D52E6"/>
    <w:rsid w:val="000D545E"/>
    <w:rsid w:val="000D5B14"/>
    <w:rsid w:val="000D5D54"/>
    <w:rsid w:val="000D60B6"/>
    <w:rsid w:val="000D6353"/>
    <w:rsid w:val="000D6C28"/>
    <w:rsid w:val="000D7491"/>
    <w:rsid w:val="000D77E1"/>
    <w:rsid w:val="000D77F7"/>
    <w:rsid w:val="000E01CC"/>
    <w:rsid w:val="000E0247"/>
    <w:rsid w:val="000E0E25"/>
    <w:rsid w:val="000E0ED9"/>
    <w:rsid w:val="000E125E"/>
    <w:rsid w:val="000E15E1"/>
    <w:rsid w:val="000E18F7"/>
    <w:rsid w:val="000E1C3D"/>
    <w:rsid w:val="000E248E"/>
    <w:rsid w:val="000E33DF"/>
    <w:rsid w:val="000E34E1"/>
    <w:rsid w:val="000E3875"/>
    <w:rsid w:val="000E3F17"/>
    <w:rsid w:val="000E4445"/>
    <w:rsid w:val="000E4844"/>
    <w:rsid w:val="000E5276"/>
    <w:rsid w:val="000E5633"/>
    <w:rsid w:val="000E5C8D"/>
    <w:rsid w:val="000E5DA5"/>
    <w:rsid w:val="000E60A1"/>
    <w:rsid w:val="000E6CBC"/>
    <w:rsid w:val="000E6DDA"/>
    <w:rsid w:val="000E6E1C"/>
    <w:rsid w:val="000E7084"/>
    <w:rsid w:val="000E75E7"/>
    <w:rsid w:val="000E7615"/>
    <w:rsid w:val="000E7EA9"/>
    <w:rsid w:val="000F018C"/>
    <w:rsid w:val="000F053D"/>
    <w:rsid w:val="000F1189"/>
    <w:rsid w:val="000F196B"/>
    <w:rsid w:val="000F19CC"/>
    <w:rsid w:val="000F1A4F"/>
    <w:rsid w:val="000F1BC1"/>
    <w:rsid w:val="000F2137"/>
    <w:rsid w:val="000F33C1"/>
    <w:rsid w:val="000F372F"/>
    <w:rsid w:val="000F4499"/>
    <w:rsid w:val="000F44C2"/>
    <w:rsid w:val="000F45FB"/>
    <w:rsid w:val="000F56AD"/>
    <w:rsid w:val="000F5C6D"/>
    <w:rsid w:val="000F6055"/>
    <w:rsid w:val="000F64CD"/>
    <w:rsid w:val="000F66F8"/>
    <w:rsid w:val="000F6796"/>
    <w:rsid w:val="000F6C1C"/>
    <w:rsid w:val="000F6E1C"/>
    <w:rsid w:val="000F6F8D"/>
    <w:rsid w:val="000F6FDA"/>
    <w:rsid w:val="000F74B1"/>
    <w:rsid w:val="000F7CA9"/>
    <w:rsid w:val="00100409"/>
    <w:rsid w:val="00100923"/>
    <w:rsid w:val="00100AD0"/>
    <w:rsid w:val="00101B25"/>
    <w:rsid w:val="00101D95"/>
    <w:rsid w:val="00102869"/>
    <w:rsid w:val="00102AFD"/>
    <w:rsid w:val="00102DDD"/>
    <w:rsid w:val="00102DF6"/>
    <w:rsid w:val="00103222"/>
    <w:rsid w:val="0010338F"/>
    <w:rsid w:val="00103752"/>
    <w:rsid w:val="00103A00"/>
    <w:rsid w:val="001044DB"/>
    <w:rsid w:val="001049D2"/>
    <w:rsid w:val="00104D74"/>
    <w:rsid w:val="00105188"/>
    <w:rsid w:val="001053BA"/>
    <w:rsid w:val="001057C4"/>
    <w:rsid w:val="00106056"/>
    <w:rsid w:val="001063DB"/>
    <w:rsid w:val="0010661C"/>
    <w:rsid w:val="001067A4"/>
    <w:rsid w:val="001068BC"/>
    <w:rsid w:val="001074B7"/>
    <w:rsid w:val="00107937"/>
    <w:rsid w:val="00107BD2"/>
    <w:rsid w:val="00107F53"/>
    <w:rsid w:val="0011035B"/>
    <w:rsid w:val="00110E97"/>
    <w:rsid w:val="00111A0B"/>
    <w:rsid w:val="00111B6D"/>
    <w:rsid w:val="001123A3"/>
    <w:rsid w:val="00113399"/>
    <w:rsid w:val="0011398B"/>
    <w:rsid w:val="00113AC3"/>
    <w:rsid w:val="00113BB2"/>
    <w:rsid w:val="00113BC3"/>
    <w:rsid w:val="00113C0B"/>
    <w:rsid w:val="001140FF"/>
    <w:rsid w:val="0011411F"/>
    <w:rsid w:val="00114567"/>
    <w:rsid w:val="00114A9C"/>
    <w:rsid w:val="00114B01"/>
    <w:rsid w:val="00114BB0"/>
    <w:rsid w:val="00115113"/>
    <w:rsid w:val="001152B6"/>
    <w:rsid w:val="00115BE6"/>
    <w:rsid w:val="00115E62"/>
    <w:rsid w:val="00115F6D"/>
    <w:rsid w:val="001162E0"/>
    <w:rsid w:val="00116307"/>
    <w:rsid w:val="00116513"/>
    <w:rsid w:val="00116F6D"/>
    <w:rsid w:val="001172E5"/>
    <w:rsid w:val="00117D08"/>
    <w:rsid w:val="001200F4"/>
    <w:rsid w:val="0012052A"/>
    <w:rsid w:val="00121299"/>
    <w:rsid w:val="00121733"/>
    <w:rsid w:val="00122B8F"/>
    <w:rsid w:val="0012308F"/>
    <w:rsid w:val="001234C8"/>
    <w:rsid w:val="001238C3"/>
    <w:rsid w:val="00124001"/>
    <w:rsid w:val="001247CE"/>
    <w:rsid w:val="00124D04"/>
    <w:rsid w:val="00125572"/>
    <w:rsid w:val="00125C87"/>
    <w:rsid w:val="00125C97"/>
    <w:rsid w:val="00125CCE"/>
    <w:rsid w:val="001268A8"/>
    <w:rsid w:val="00126EB8"/>
    <w:rsid w:val="00127CC1"/>
    <w:rsid w:val="00130A56"/>
    <w:rsid w:val="001311E0"/>
    <w:rsid w:val="00132038"/>
    <w:rsid w:val="0013244F"/>
    <w:rsid w:val="0013260D"/>
    <w:rsid w:val="0013285C"/>
    <w:rsid w:val="0013297A"/>
    <w:rsid w:val="00132FBB"/>
    <w:rsid w:val="001334BB"/>
    <w:rsid w:val="00133917"/>
    <w:rsid w:val="001348B0"/>
    <w:rsid w:val="001356B1"/>
    <w:rsid w:val="001359CA"/>
    <w:rsid w:val="00135F64"/>
    <w:rsid w:val="001360D7"/>
    <w:rsid w:val="001367F4"/>
    <w:rsid w:val="001370A8"/>
    <w:rsid w:val="0013741F"/>
    <w:rsid w:val="0013768E"/>
    <w:rsid w:val="00137AC5"/>
    <w:rsid w:val="00137CA7"/>
    <w:rsid w:val="00137D10"/>
    <w:rsid w:val="0014010A"/>
    <w:rsid w:val="00140337"/>
    <w:rsid w:val="00140B9D"/>
    <w:rsid w:val="0014147C"/>
    <w:rsid w:val="0014182E"/>
    <w:rsid w:val="001418C9"/>
    <w:rsid w:val="001419E6"/>
    <w:rsid w:val="00141C84"/>
    <w:rsid w:val="00141D6F"/>
    <w:rsid w:val="001425AD"/>
    <w:rsid w:val="00142A08"/>
    <w:rsid w:val="00143359"/>
    <w:rsid w:val="00143AC5"/>
    <w:rsid w:val="001448DA"/>
    <w:rsid w:val="00144A08"/>
    <w:rsid w:val="00144C9F"/>
    <w:rsid w:val="00144D94"/>
    <w:rsid w:val="00144F4F"/>
    <w:rsid w:val="00145355"/>
    <w:rsid w:val="00145CEA"/>
    <w:rsid w:val="00146050"/>
    <w:rsid w:val="00146555"/>
    <w:rsid w:val="001465CC"/>
    <w:rsid w:val="00146EF2"/>
    <w:rsid w:val="00146F7C"/>
    <w:rsid w:val="001472C7"/>
    <w:rsid w:val="00147627"/>
    <w:rsid w:val="001478F4"/>
    <w:rsid w:val="00147D45"/>
    <w:rsid w:val="001501B9"/>
    <w:rsid w:val="0015087E"/>
    <w:rsid w:val="00150BD4"/>
    <w:rsid w:val="00150DC2"/>
    <w:rsid w:val="00151365"/>
    <w:rsid w:val="0015177A"/>
    <w:rsid w:val="00151912"/>
    <w:rsid w:val="00151C13"/>
    <w:rsid w:val="0015284F"/>
    <w:rsid w:val="00152856"/>
    <w:rsid w:val="0015332B"/>
    <w:rsid w:val="00153393"/>
    <w:rsid w:val="00153444"/>
    <w:rsid w:val="0015344A"/>
    <w:rsid w:val="00153C81"/>
    <w:rsid w:val="00153E6D"/>
    <w:rsid w:val="00153F02"/>
    <w:rsid w:val="00154BF2"/>
    <w:rsid w:val="00154CC8"/>
    <w:rsid w:val="00154DA3"/>
    <w:rsid w:val="00154F75"/>
    <w:rsid w:val="00154F99"/>
    <w:rsid w:val="001551B2"/>
    <w:rsid w:val="0015542F"/>
    <w:rsid w:val="00155C4E"/>
    <w:rsid w:val="00155E51"/>
    <w:rsid w:val="00155F9A"/>
    <w:rsid w:val="001561F4"/>
    <w:rsid w:val="001566B5"/>
    <w:rsid w:val="00156842"/>
    <w:rsid w:val="00156AD9"/>
    <w:rsid w:val="00157EE3"/>
    <w:rsid w:val="00157EE5"/>
    <w:rsid w:val="00160FBE"/>
    <w:rsid w:val="00161682"/>
    <w:rsid w:val="00161F8A"/>
    <w:rsid w:val="00162079"/>
    <w:rsid w:val="001622B5"/>
    <w:rsid w:val="001625C4"/>
    <w:rsid w:val="00162787"/>
    <w:rsid w:val="001634CB"/>
    <w:rsid w:val="001635E7"/>
    <w:rsid w:val="001636C0"/>
    <w:rsid w:val="00163EF8"/>
    <w:rsid w:val="00163F0E"/>
    <w:rsid w:val="00164093"/>
    <w:rsid w:val="00164926"/>
    <w:rsid w:val="00164A61"/>
    <w:rsid w:val="001650A6"/>
    <w:rsid w:val="00166186"/>
    <w:rsid w:val="0016698C"/>
    <w:rsid w:val="00166B5F"/>
    <w:rsid w:val="001674A8"/>
    <w:rsid w:val="001679F2"/>
    <w:rsid w:val="00167BEE"/>
    <w:rsid w:val="00170CC0"/>
    <w:rsid w:val="00170DA7"/>
    <w:rsid w:val="001710BD"/>
    <w:rsid w:val="0017111E"/>
    <w:rsid w:val="00171267"/>
    <w:rsid w:val="001714DA"/>
    <w:rsid w:val="001718B5"/>
    <w:rsid w:val="00171AC0"/>
    <w:rsid w:val="00171B6E"/>
    <w:rsid w:val="00171FCB"/>
    <w:rsid w:val="0017209A"/>
    <w:rsid w:val="001720D9"/>
    <w:rsid w:val="00172310"/>
    <w:rsid w:val="0017240E"/>
    <w:rsid w:val="001734C0"/>
    <w:rsid w:val="0017383E"/>
    <w:rsid w:val="001738EA"/>
    <w:rsid w:val="00173DB4"/>
    <w:rsid w:val="0017433D"/>
    <w:rsid w:val="00174EB9"/>
    <w:rsid w:val="00174F9A"/>
    <w:rsid w:val="00175264"/>
    <w:rsid w:val="0017693D"/>
    <w:rsid w:val="00176B93"/>
    <w:rsid w:val="00176F79"/>
    <w:rsid w:val="00176FEF"/>
    <w:rsid w:val="00177438"/>
    <w:rsid w:val="00177AFD"/>
    <w:rsid w:val="00177E33"/>
    <w:rsid w:val="00177FE4"/>
    <w:rsid w:val="001803A4"/>
    <w:rsid w:val="001804DF"/>
    <w:rsid w:val="00180892"/>
    <w:rsid w:val="00180960"/>
    <w:rsid w:val="00181844"/>
    <w:rsid w:val="001818CC"/>
    <w:rsid w:val="00181B5C"/>
    <w:rsid w:val="00181FEA"/>
    <w:rsid w:val="00182428"/>
    <w:rsid w:val="00182526"/>
    <w:rsid w:val="00182710"/>
    <w:rsid w:val="00182B23"/>
    <w:rsid w:val="00183C02"/>
    <w:rsid w:val="0018406C"/>
    <w:rsid w:val="001840D3"/>
    <w:rsid w:val="001847E2"/>
    <w:rsid w:val="001851F2"/>
    <w:rsid w:val="00185220"/>
    <w:rsid w:val="0018535A"/>
    <w:rsid w:val="001855DE"/>
    <w:rsid w:val="001855EF"/>
    <w:rsid w:val="00185705"/>
    <w:rsid w:val="00185729"/>
    <w:rsid w:val="0018598B"/>
    <w:rsid w:val="00186039"/>
    <w:rsid w:val="001862E9"/>
    <w:rsid w:val="001863BF"/>
    <w:rsid w:val="00186474"/>
    <w:rsid w:val="00186B71"/>
    <w:rsid w:val="001877E3"/>
    <w:rsid w:val="0018791D"/>
    <w:rsid w:val="00187B99"/>
    <w:rsid w:val="00187C26"/>
    <w:rsid w:val="00187C99"/>
    <w:rsid w:val="00190AC5"/>
    <w:rsid w:val="00190B5D"/>
    <w:rsid w:val="00190DF8"/>
    <w:rsid w:val="0019117D"/>
    <w:rsid w:val="00191553"/>
    <w:rsid w:val="00191ACB"/>
    <w:rsid w:val="00191D7B"/>
    <w:rsid w:val="0019219E"/>
    <w:rsid w:val="0019344B"/>
    <w:rsid w:val="00193484"/>
    <w:rsid w:val="00193649"/>
    <w:rsid w:val="00193C22"/>
    <w:rsid w:val="001942AA"/>
    <w:rsid w:val="001942E0"/>
    <w:rsid w:val="00194347"/>
    <w:rsid w:val="00194385"/>
    <w:rsid w:val="00194430"/>
    <w:rsid w:val="00194818"/>
    <w:rsid w:val="00194CB4"/>
    <w:rsid w:val="00194CF0"/>
    <w:rsid w:val="00195348"/>
    <w:rsid w:val="00195B39"/>
    <w:rsid w:val="00195E2F"/>
    <w:rsid w:val="00196173"/>
    <w:rsid w:val="001971B0"/>
    <w:rsid w:val="00197424"/>
    <w:rsid w:val="001976ED"/>
    <w:rsid w:val="00197B91"/>
    <w:rsid w:val="00197E46"/>
    <w:rsid w:val="001A043F"/>
    <w:rsid w:val="001A0522"/>
    <w:rsid w:val="001A055E"/>
    <w:rsid w:val="001A0577"/>
    <w:rsid w:val="001A0652"/>
    <w:rsid w:val="001A0B79"/>
    <w:rsid w:val="001A0F4D"/>
    <w:rsid w:val="001A1245"/>
    <w:rsid w:val="001A1BE5"/>
    <w:rsid w:val="001A308E"/>
    <w:rsid w:val="001A337D"/>
    <w:rsid w:val="001A4F64"/>
    <w:rsid w:val="001A58FA"/>
    <w:rsid w:val="001A5A7D"/>
    <w:rsid w:val="001A62FD"/>
    <w:rsid w:val="001A6A8C"/>
    <w:rsid w:val="001A6BC1"/>
    <w:rsid w:val="001A7C9D"/>
    <w:rsid w:val="001B0029"/>
    <w:rsid w:val="001B060F"/>
    <w:rsid w:val="001B0BDE"/>
    <w:rsid w:val="001B0CC1"/>
    <w:rsid w:val="001B0E77"/>
    <w:rsid w:val="001B1211"/>
    <w:rsid w:val="001B14DD"/>
    <w:rsid w:val="001B1625"/>
    <w:rsid w:val="001B1BA2"/>
    <w:rsid w:val="001B2065"/>
    <w:rsid w:val="001B2146"/>
    <w:rsid w:val="001B2249"/>
    <w:rsid w:val="001B24E3"/>
    <w:rsid w:val="001B26C4"/>
    <w:rsid w:val="001B3BA2"/>
    <w:rsid w:val="001B4072"/>
    <w:rsid w:val="001B4370"/>
    <w:rsid w:val="001B48B3"/>
    <w:rsid w:val="001B4ACA"/>
    <w:rsid w:val="001B4B42"/>
    <w:rsid w:val="001B4C68"/>
    <w:rsid w:val="001B4DC5"/>
    <w:rsid w:val="001B58CA"/>
    <w:rsid w:val="001B5E46"/>
    <w:rsid w:val="001B5F1D"/>
    <w:rsid w:val="001B60A5"/>
    <w:rsid w:val="001B60D5"/>
    <w:rsid w:val="001B63E9"/>
    <w:rsid w:val="001B651F"/>
    <w:rsid w:val="001B670A"/>
    <w:rsid w:val="001B6AEB"/>
    <w:rsid w:val="001B6DAC"/>
    <w:rsid w:val="001B70CC"/>
    <w:rsid w:val="001B7102"/>
    <w:rsid w:val="001B73AC"/>
    <w:rsid w:val="001B77CD"/>
    <w:rsid w:val="001B7A7A"/>
    <w:rsid w:val="001B7AE3"/>
    <w:rsid w:val="001B7BD7"/>
    <w:rsid w:val="001B7D10"/>
    <w:rsid w:val="001C02EC"/>
    <w:rsid w:val="001C038D"/>
    <w:rsid w:val="001C0566"/>
    <w:rsid w:val="001C0E49"/>
    <w:rsid w:val="001C1624"/>
    <w:rsid w:val="001C1AFB"/>
    <w:rsid w:val="001C21C1"/>
    <w:rsid w:val="001C2819"/>
    <w:rsid w:val="001C2B48"/>
    <w:rsid w:val="001C2CF6"/>
    <w:rsid w:val="001C2DB7"/>
    <w:rsid w:val="001C3208"/>
    <w:rsid w:val="001C39CF"/>
    <w:rsid w:val="001C3C32"/>
    <w:rsid w:val="001C3D72"/>
    <w:rsid w:val="001C3E00"/>
    <w:rsid w:val="001C409F"/>
    <w:rsid w:val="001C423E"/>
    <w:rsid w:val="001C424A"/>
    <w:rsid w:val="001C5C47"/>
    <w:rsid w:val="001C657C"/>
    <w:rsid w:val="001C65BB"/>
    <w:rsid w:val="001C6B76"/>
    <w:rsid w:val="001C6CE7"/>
    <w:rsid w:val="001C7712"/>
    <w:rsid w:val="001C7C6D"/>
    <w:rsid w:val="001C7EAA"/>
    <w:rsid w:val="001D01F4"/>
    <w:rsid w:val="001D0593"/>
    <w:rsid w:val="001D0BDB"/>
    <w:rsid w:val="001D0C15"/>
    <w:rsid w:val="001D0EE6"/>
    <w:rsid w:val="001D10E8"/>
    <w:rsid w:val="001D114C"/>
    <w:rsid w:val="001D1F00"/>
    <w:rsid w:val="001D2042"/>
    <w:rsid w:val="001D30A6"/>
    <w:rsid w:val="001D3BF7"/>
    <w:rsid w:val="001D40B1"/>
    <w:rsid w:val="001D41E0"/>
    <w:rsid w:val="001D4A45"/>
    <w:rsid w:val="001D5404"/>
    <w:rsid w:val="001D5772"/>
    <w:rsid w:val="001D5F3D"/>
    <w:rsid w:val="001D5FDA"/>
    <w:rsid w:val="001D679C"/>
    <w:rsid w:val="001D6E45"/>
    <w:rsid w:val="001D79FF"/>
    <w:rsid w:val="001D7A07"/>
    <w:rsid w:val="001D7A5C"/>
    <w:rsid w:val="001D7B7D"/>
    <w:rsid w:val="001E06DA"/>
    <w:rsid w:val="001E074A"/>
    <w:rsid w:val="001E0831"/>
    <w:rsid w:val="001E0AE1"/>
    <w:rsid w:val="001E0C72"/>
    <w:rsid w:val="001E0C9A"/>
    <w:rsid w:val="001E1440"/>
    <w:rsid w:val="001E178B"/>
    <w:rsid w:val="001E1E33"/>
    <w:rsid w:val="001E21DC"/>
    <w:rsid w:val="001E223B"/>
    <w:rsid w:val="001E28BF"/>
    <w:rsid w:val="001E2A87"/>
    <w:rsid w:val="001E2CAB"/>
    <w:rsid w:val="001E32D3"/>
    <w:rsid w:val="001E33B3"/>
    <w:rsid w:val="001E3AE2"/>
    <w:rsid w:val="001E44AA"/>
    <w:rsid w:val="001E4EB1"/>
    <w:rsid w:val="001E5104"/>
    <w:rsid w:val="001E5821"/>
    <w:rsid w:val="001E59FB"/>
    <w:rsid w:val="001E686A"/>
    <w:rsid w:val="001E6AAE"/>
    <w:rsid w:val="001E6E8C"/>
    <w:rsid w:val="001E7333"/>
    <w:rsid w:val="001E7405"/>
    <w:rsid w:val="001E7A60"/>
    <w:rsid w:val="001E7C7F"/>
    <w:rsid w:val="001E7D50"/>
    <w:rsid w:val="001F0897"/>
    <w:rsid w:val="001F1760"/>
    <w:rsid w:val="001F180E"/>
    <w:rsid w:val="001F2192"/>
    <w:rsid w:val="001F2324"/>
    <w:rsid w:val="001F2337"/>
    <w:rsid w:val="001F24B4"/>
    <w:rsid w:val="001F263E"/>
    <w:rsid w:val="001F30CD"/>
    <w:rsid w:val="001F3992"/>
    <w:rsid w:val="001F39B2"/>
    <w:rsid w:val="001F3A74"/>
    <w:rsid w:val="001F3AFA"/>
    <w:rsid w:val="001F4DE3"/>
    <w:rsid w:val="001F51D0"/>
    <w:rsid w:val="001F5721"/>
    <w:rsid w:val="001F5DE8"/>
    <w:rsid w:val="001F6047"/>
    <w:rsid w:val="001F6582"/>
    <w:rsid w:val="001F6C34"/>
    <w:rsid w:val="001F7654"/>
    <w:rsid w:val="001F7CE3"/>
    <w:rsid w:val="001F7D02"/>
    <w:rsid w:val="001F7DD6"/>
    <w:rsid w:val="001F7E2D"/>
    <w:rsid w:val="001F7FEA"/>
    <w:rsid w:val="002001A0"/>
    <w:rsid w:val="00200691"/>
    <w:rsid w:val="00200EC6"/>
    <w:rsid w:val="002010F9"/>
    <w:rsid w:val="0020199C"/>
    <w:rsid w:val="00201E99"/>
    <w:rsid w:val="00202254"/>
    <w:rsid w:val="002022FA"/>
    <w:rsid w:val="002022FD"/>
    <w:rsid w:val="002024A4"/>
    <w:rsid w:val="002036AF"/>
    <w:rsid w:val="00203ACE"/>
    <w:rsid w:val="00203B3B"/>
    <w:rsid w:val="00204608"/>
    <w:rsid w:val="002047B9"/>
    <w:rsid w:val="00204C25"/>
    <w:rsid w:val="00205957"/>
    <w:rsid w:val="00205A46"/>
    <w:rsid w:val="00205BAC"/>
    <w:rsid w:val="002063B5"/>
    <w:rsid w:val="00206D7E"/>
    <w:rsid w:val="00207373"/>
    <w:rsid w:val="00207807"/>
    <w:rsid w:val="002107F1"/>
    <w:rsid w:val="0021084B"/>
    <w:rsid w:val="00210CDA"/>
    <w:rsid w:val="002117BC"/>
    <w:rsid w:val="00211D34"/>
    <w:rsid w:val="00211D65"/>
    <w:rsid w:val="00211E0B"/>
    <w:rsid w:val="00213565"/>
    <w:rsid w:val="00213784"/>
    <w:rsid w:val="00213D45"/>
    <w:rsid w:val="002146CD"/>
    <w:rsid w:val="0021484A"/>
    <w:rsid w:val="00214924"/>
    <w:rsid w:val="0021519F"/>
    <w:rsid w:val="00215823"/>
    <w:rsid w:val="00216013"/>
    <w:rsid w:val="00216270"/>
    <w:rsid w:val="00216C8B"/>
    <w:rsid w:val="00216F60"/>
    <w:rsid w:val="002170D3"/>
    <w:rsid w:val="002170F4"/>
    <w:rsid w:val="002171AD"/>
    <w:rsid w:val="0021741B"/>
    <w:rsid w:val="00217757"/>
    <w:rsid w:val="002179C8"/>
    <w:rsid w:val="002179EF"/>
    <w:rsid w:val="00217D59"/>
    <w:rsid w:val="00217EFD"/>
    <w:rsid w:val="00217F96"/>
    <w:rsid w:val="0022015F"/>
    <w:rsid w:val="002204E0"/>
    <w:rsid w:val="002209A4"/>
    <w:rsid w:val="00220B69"/>
    <w:rsid w:val="00220ED9"/>
    <w:rsid w:val="00220FA3"/>
    <w:rsid w:val="00221125"/>
    <w:rsid w:val="002212FC"/>
    <w:rsid w:val="002216B0"/>
    <w:rsid w:val="002219E5"/>
    <w:rsid w:val="00221B7C"/>
    <w:rsid w:val="0022205D"/>
    <w:rsid w:val="002239FC"/>
    <w:rsid w:val="00223ABC"/>
    <w:rsid w:val="0022446A"/>
    <w:rsid w:val="002245C0"/>
    <w:rsid w:val="00224DCC"/>
    <w:rsid w:val="00225590"/>
    <w:rsid w:val="002255B0"/>
    <w:rsid w:val="00225819"/>
    <w:rsid w:val="00225B48"/>
    <w:rsid w:val="00225E84"/>
    <w:rsid w:val="002268F0"/>
    <w:rsid w:val="00226F62"/>
    <w:rsid w:val="00227BAE"/>
    <w:rsid w:val="00227C1E"/>
    <w:rsid w:val="0022F0A5"/>
    <w:rsid w:val="00230796"/>
    <w:rsid w:val="00230DCC"/>
    <w:rsid w:val="002310C5"/>
    <w:rsid w:val="0023162C"/>
    <w:rsid w:val="002316FA"/>
    <w:rsid w:val="00231D18"/>
    <w:rsid w:val="0023242A"/>
    <w:rsid w:val="002328C2"/>
    <w:rsid w:val="00232B43"/>
    <w:rsid w:val="00233522"/>
    <w:rsid w:val="00233620"/>
    <w:rsid w:val="00233F12"/>
    <w:rsid w:val="0023441F"/>
    <w:rsid w:val="00235343"/>
    <w:rsid w:val="0023593C"/>
    <w:rsid w:val="00236FAE"/>
    <w:rsid w:val="002370A2"/>
    <w:rsid w:val="0023792C"/>
    <w:rsid w:val="00237A96"/>
    <w:rsid w:val="00237AFC"/>
    <w:rsid w:val="00237F8F"/>
    <w:rsid w:val="00240829"/>
    <w:rsid w:val="00240AE4"/>
    <w:rsid w:val="00240C5B"/>
    <w:rsid w:val="00240D3A"/>
    <w:rsid w:val="00240FB1"/>
    <w:rsid w:val="0024151E"/>
    <w:rsid w:val="00241B31"/>
    <w:rsid w:val="00241B32"/>
    <w:rsid w:val="002421C2"/>
    <w:rsid w:val="00242227"/>
    <w:rsid w:val="002441D5"/>
    <w:rsid w:val="00244311"/>
    <w:rsid w:val="00244380"/>
    <w:rsid w:val="0024456B"/>
    <w:rsid w:val="00244577"/>
    <w:rsid w:val="002448F2"/>
    <w:rsid w:val="00245234"/>
    <w:rsid w:val="002452A0"/>
    <w:rsid w:val="002453B4"/>
    <w:rsid w:val="00245B27"/>
    <w:rsid w:val="00245CA0"/>
    <w:rsid w:val="002463E4"/>
    <w:rsid w:val="0024665E"/>
    <w:rsid w:val="00246696"/>
    <w:rsid w:val="00246BBA"/>
    <w:rsid w:val="00247213"/>
    <w:rsid w:val="002475C4"/>
    <w:rsid w:val="002478BF"/>
    <w:rsid w:val="00247A80"/>
    <w:rsid w:val="002503F1"/>
    <w:rsid w:val="00250478"/>
    <w:rsid w:val="002505F4"/>
    <w:rsid w:val="0025088D"/>
    <w:rsid w:val="00250BD6"/>
    <w:rsid w:val="00250E15"/>
    <w:rsid w:val="00250EE4"/>
    <w:rsid w:val="00250F3F"/>
    <w:rsid w:val="00250FD6"/>
    <w:rsid w:val="00250FEC"/>
    <w:rsid w:val="002515DA"/>
    <w:rsid w:val="0025165D"/>
    <w:rsid w:val="00251C37"/>
    <w:rsid w:val="00251E12"/>
    <w:rsid w:val="00251F63"/>
    <w:rsid w:val="002530A5"/>
    <w:rsid w:val="00253205"/>
    <w:rsid w:val="002534A8"/>
    <w:rsid w:val="002534B0"/>
    <w:rsid w:val="002546CF"/>
    <w:rsid w:val="002549CF"/>
    <w:rsid w:val="00255643"/>
    <w:rsid w:val="002559CA"/>
    <w:rsid w:val="00255C45"/>
    <w:rsid w:val="00255E83"/>
    <w:rsid w:val="00256030"/>
    <w:rsid w:val="0025680B"/>
    <w:rsid w:val="002568EB"/>
    <w:rsid w:val="00256C3C"/>
    <w:rsid w:val="002572B8"/>
    <w:rsid w:val="002574C1"/>
    <w:rsid w:val="00257EF0"/>
    <w:rsid w:val="00260394"/>
    <w:rsid w:val="00260A38"/>
    <w:rsid w:val="00260ACB"/>
    <w:rsid w:val="00260B07"/>
    <w:rsid w:val="002615E2"/>
    <w:rsid w:val="0026177A"/>
    <w:rsid w:val="0026220D"/>
    <w:rsid w:val="0026236D"/>
    <w:rsid w:val="0026358E"/>
    <w:rsid w:val="002641F3"/>
    <w:rsid w:val="00264FE8"/>
    <w:rsid w:val="00265840"/>
    <w:rsid w:val="00266263"/>
    <w:rsid w:val="00266514"/>
    <w:rsid w:val="00266991"/>
    <w:rsid w:val="00266FFF"/>
    <w:rsid w:val="002671D8"/>
    <w:rsid w:val="00267349"/>
    <w:rsid w:val="002673AD"/>
    <w:rsid w:val="00267618"/>
    <w:rsid w:val="002679E0"/>
    <w:rsid w:val="00267A8E"/>
    <w:rsid w:val="00267FD5"/>
    <w:rsid w:val="002702EB"/>
    <w:rsid w:val="00270311"/>
    <w:rsid w:val="00270360"/>
    <w:rsid w:val="002703EB"/>
    <w:rsid w:val="00270404"/>
    <w:rsid w:val="002705EF"/>
    <w:rsid w:val="0027088F"/>
    <w:rsid w:val="00270F89"/>
    <w:rsid w:val="00270FD2"/>
    <w:rsid w:val="0027110F"/>
    <w:rsid w:val="002718AA"/>
    <w:rsid w:val="002718DC"/>
    <w:rsid w:val="00271D21"/>
    <w:rsid w:val="002720EA"/>
    <w:rsid w:val="0027243A"/>
    <w:rsid w:val="00272761"/>
    <w:rsid w:val="002729E5"/>
    <w:rsid w:val="0027332E"/>
    <w:rsid w:val="0027358C"/>
    <w:rsid w:val="00273A3A"/>
    <w:rsid w:val="00273DFE"/>
    <w:rsid w:val="0027426D"/>
    <w:rsid w:val="002748BD"/>
    <w:rsid w:val="00274B52"/>
    <w:rsid w:val="002753F8"/>
    <w:rsid w:val="00276DA4"/>
    <w:rsid w:val="002772BD"/>
    <w:rsid w:val="00280014"/>
    <w:rsid w:val="002804D9"/>
    <w:rsid w:val="00281D55"/>
    <w:rsid w:val="002820E9"/>
    <w:rsid w:val="002821B2"/>
    <w:rsid w:val="0028241F"/>
    <w:rsid w:val="00282486"/>
    <w:rsid w:val="002827AF"/>
    <w:rsid w:val="00282B8B"/>
    <w:rsid w:val="00282D53"/>
    <w:rsid w:val="00282DB0"/>
    <w:rsid w:val="002830B3"/>
    <w:rsid w:val="00283301"/>
    <w:rsid w:val="00283504"/>
    <w:rsid w:val="00283646"/>
    <w:rsid w:val="00283853"/>
    <w:rsid w:val="00283A75"/>
    <w:rsid w:val="0028414B"/>
    <w:rsid w:val="0028422D"/>
    <w:rsid w:val="0028483B"/>
    <w:rsid w:val="0028497E"/>
    <w:rsid w:val="00285F8F"/>
    <w:rsid w:val="002860F5"/>
    <w:rsid w:val="0028691E"/>
    <w:rsid w:val="00286A63"/>
    <w:rsid w:val="00286CB4"/>
    <w:rsid w:val="00286E41"/>
    <w:rsid w:val="002870D9"/>
    <w:rsid w:val="0028716C"/>
    <w:rsid w:val="0028737D"/>
    <w:rsid w:val="002878BE"/>
    <w:rsid w:val="0029017A"/>
    <w:rsid w:val="00290CB9"/>
    <w:rsid w:val="002916D0"/>
    <w:rsid w:val="00291950"/>
    <w:rsid w:val="00291E5D"/>
    <w:rsid w:val="00292025"/>
    <w:rsid w:val="00292AF4"/>
    <w:rsid w:val="00292D72"/>
    <w:rsid w:val="00292FBE"/>
    <w:rsid w:val="002932DF"/>
    <w:rsid w:val="002939A9"/>
    <w:rsid w:val="00293CF1"/>
    <w:rsid w:val="00293F89"/>
    <w:rsid w:val="002941F3"/>
    <w:rsid w:val="002949BE"/>
    <w:rsid w:val="002949F1"/>
    <w:rsid w:val="00294B51"/>
    <w:rsid w:val="00294E03"/>
    <w:rsid w:val="00295308"/>
    <w:rsid w:val="002957BE"/>
    <w:rsid w:val="002957D0"/>
    <w:rsid w:val="002960F4"/>
    <w:rsid w:val="00296767"/>
    <w:rsid w:val="002969B0"/>
    <w:rsid w:val="00296C2E"/>
    <w:rsid w:val="00296CEA"/>
    <w:rsid w:val="002970EF"/>
    <w:rsid w:val="002A055E"/>
    <w:rsid w:val="002A0648"/>
    <w:rsid w:val="002A09FF"/>
    <w:rsid w:val="002A0A9D"/>
    <w:rsid w:val="002A0D83"/>
    <w:rsid w:val="002A213A"/>
    <w:rsid w:val="002A26AE"/>
    <w:rsid w:val="002A2796"/>
    <w:rsid w:val="002A3825"/>
    <w:rsid w:val="002A393D"/>
    <w:rsid w:val="002A397D"/>
    <w:rsid w:val="002A41AB"/>
    <w:rsid w:val="002A41DE"/>
    <w:rsid w:val="002A428A"/>
    <w:rsid w:val="002A4FFC"/>
    <w:rsid w:val="002A5030"/>
    <w:rsid w:val="002A5401"/>
    <w:rsid w:val="002A558B"/>
    <w:rsid w:val="002A573F"/>
    <w:rsid w:val="002A57BB"/>
    <w:rsid w:val="002A5C61"/>
    <w:rsid w:val="002A5CCE"/>
    <w:rsid w:val="002A5D01"/>
    <w:rsid w:val="002A5D54"/>
    <w:rsid w:val="002A5FC6"/>
    <w:rsid w:val="002A6E66"/>
    <w:rsid w:val="002A7028"/>
    <w:rsid w:val="002A7250"/>
    <w:rsid w:val="002A7FCB"/>
    <w:rsid w:val="002B0182"/>
    <w:rsid w:val="002B0D57"/>
    <w:rsid w:val="002B0F09"/>
    <w:rsid w:val="002B0F19"/>
    <w:rsid w:val="002B152A"/>
    <w:rsid w:val="002B1717"/>
    <w:rsid w:val="002B1F74"/>
    <w:rsid w:val="002B1FC1"/>
    <w:rsid w:val="002B2788"/>
    <w:rsid w:val="002B3524"/>
    <w:rsid w:val="002B3A9D"/>
    <w:rsid w:val="002B3E8E"/>
    <w:rsid w:val="002B3F31"/>
    <w:rsid w:val="002B4245"/>
    <w:rsid w:val="002B4260"/>
    <w:rsid w:val="002B44DA"/>
    <w:rsid w:val="002B45F1"/>
    <w:rsid w:val="002B48C5"/>
    <w:rsid w:val="002B4DED"/>
    <w:rsid w:val="002B5159"/>
    <w:rsid w:val="002B53B9"/>
    <w:rsid w:val="002B59E3"/>
    <w:rsid w:val="002B5FAA"/>
    <w:rsid w:val="002B5FF4"/>
    <w:rsid w:val="002B66BB"/>
    <w:rsid w:val="002B6CF3"/>
    <w:rsid w:val="002B724A"/>
    <w:rsid w:val="002B72D4"/>
    <w:rsid w:val="002B7421"/>
    <w:rsid w:val="002C00AC"/>
    <w:rsid w:val="002C0E8E"/>
    <w:rsid w:val="002C1A14"/>
    <w:rsid w:val="002C2353"/>
    <w:rsid w:val="002C26E7"/>
    <w:rsid w:val="002C2808"/>
    <w:rsid w:val="002C284D"/>
    <w:rsid w:val="002C28E3"/>
    <w:rsid w:val="002C2CCD"/>
    <w:rsid w:val="002C30D6"/>
    <w:rsid w:val="002C3C95"/>
    <w:rsid w:val="002C3E64"/>
    <w:rsid w:val="002C43A5"/>
    <w:rsid w:val="002C49AA"/>
    <w:rsid w:val="002C4CD2"/>
    <w:rsid w:val="002C5493"/>
    <w:rsid w:val="002C6242"/>
    <w:rsid w:val="002C655D"/>
    <w:rsid w:val="002C67D5"/>
    <w:rsid w:val="002C76AB"/>
    <w:rsid w:val="002C7790"/>
    <w:rsid w:val="002C7BBD"/>
    <w:rsid w:val="002C7CA5"/>
    <w:rsid w:val="002D0C24"/>
    <w:rsid w:val="002D0C9B"/>
    <w:rsid w:val="002D0D19"/>
    <w:rsid w:val="002D0E6A"/>
    <w:rsid w:val="002D1899"/>
    <w:rsid w:val="002D18FF"/>
    <w:rsid w:val="002D20A0"/>
    <w:rsid w:val="002D2446"/>
    <w:rsid w:val="002D277F"/>
    <w:rsid w:val="002D3505"/>
    <w:rsid w:val="002D3AAF"/>
    <w:rsid w:val="002D4879"/>
    <w:rsid w:val="002D4E3B"/>
    <w:rsid w:val="002D4E52"/>
    <w:rsid w:val="002D512F"/>
    <w:rsid w:val="002D54CF"/>
    <w:rsid w:val="002D5AE1"/>
    <w:rsid w:val="002D5FA7"/>
    <w:rsid w:val="002D75FD"/>
    <w:rsid w:val="002D7C02"/>
    <w:rsid w:val="002D7C1F"/>
    <w:rsid w:val="002E0384"/>
    <w:rsid w:val="002E0448"/>
    <w:rsid w:val="002E1023"/>
    <w:rsid w:val="002E14D9"/>
    <w:rsid w:val="002E21C9"/>
    <w:rsid w:val="002E227D"/>
    <w:rsid w:val="002E2361"/>
    <w:rsid w:val="002E294A"/>
    <w:rsid w:val="002E29E9"/>
    <w:rsid w:val="002E2D7A"/>
    <w:rsid w:val="002E2FA4"/>
    <w:rsid w:val="002E30A7"/>
    <w:rsid w:val="002E3553"/>
    <w:rsid w:val="002E3756"/>
    <w:rsid w:val="002E3E3D"/>
    <w:rsid w:val="002E45C0"/>
    <w:rsid w:val="002E470A"/>
    <w:rsid w:val="002E5022"/>
    <w:rsid w:val="002E52C0"/>
    <w:rsid w:val="002E5574"/>
    <w:rsid w:val="002E5A40"/>
    <w:rsid w:val="002E5B2E"/>
    <w:rsid w:val="002E5B50"/>
    <w:rsid w:val="002E5CE5"/>
    <w:rsid w:val="002E60A0"/>
    <w:rsid w:val="002E6128"/>
    <w:rsid w:val="002E6F7D"/>
    <w:rsid w:val="002E7EA2"/>
    <w:rsid w:val="002F0260"/>
    <w:rsid w:val="002F0863"/>
    <w:rsid w:val="002F09A2"/>
    <w:rsid w:val="002F09AE"/>
    <w:rsid w:val="002F12E8"/>
    <w:rsid w:val="002F135A"/>
    <w:rsid w:val="002F16A5"/>
    <w:rsid w:val="002F1C39"/>
    <w:rsid w:val="002F1D8A"/>
    <w:rsid w:val="002F1DBF"/>
    <w:rsid w:val="002F20DE"/>
    <w:rsid w:val="002F2F62"/>
    <w:rsid w:val="002F30D2"/>
    <w:rsid w:val="002F3700"/>
    <w:rsid w:val="002F4266"/>
    <w:rsid w:val="002F472A"/>
    <w:rsid w:val="002F4BED"/>
    <w:rsid w:val="002F5492"/>
    <w:rsid w:val="002F54A4"/>
    <w:rsid w:val="002F608B"/>
    <w:rsid w:val="002F6BA5"/>
    <w:rsid w:val="002F708B"/>
    <w:rsid w:val="002F79F4"/>
    <w:rsid w:val="00300526"/>
    <w:rsid w:val="00300815"/>
    <w:rsid w:val="00300C13"/>
    <w:rsid w:val="00300D9F"/>
    <w:rsid w:val="00300E93"/>
    <w:rsid w:val="00300EDF"/>
    <w:rsid w:val="003014BD"/>
    <w:rsid w:val="003014CE"/>
    <w:rsid w:val="00301C3B"/>
    <w:rsid w:val="00301C6B"/>
    <w:rsid w:val="0030248E"/>
    <w:rsid w:val="00302D7F"/>
    <w:rsid w:val="00303A76"/>
    <w:rsid w:val="003040CC"/>
    <w:rsid w:val="0030418A"/>
    <w:rsid w:val="00304304"/>
    <w:rsid w:val="0030482C"/>
    <w:rsid w:val="00304AF7"/>
    <w:rsid w:val="00304B92"/>
    <w:rsid w:val="00305535"/>
    <w:rsid w:val="00305C19"/>
    <w:rsid w:val="00306685"/>
    <w:rsid w:val="0030676E"/>
    <w:rsid w:val="003068C4"/>
    <w:rsid w:val="003069C1"/>
    <w:rsid w:val="00307421"/>
    <w:rsid w:val="003077F4"/>
    <w:rsid w:val="00310102"/>
    <w:rsid w:val="00310441"/>
    <w:rsid w:val="003105C0"/>
    <w:rsid w:val="003107EB"/>
    <w:rsid w:val="00310843"/>
    <w:rsid w:val="00310A9E"/>
    <w:rsid w:val="00310BF7"/>
    <w:rsid w:val="00310FA8"/>
    <w:rsid w:val="00311030"/>
    <w:rsid w:val="00311032"/>
    <w:rsid w:val="003111D5"/>
    <w:rsid w:val="003112C2"/>
    <w:rsid w:val="00311341"/>
    <w:rsid w:val="00311413"/>
    <w:rsid w:val="0031217B"/>
    <w:rsid w:val="0031224F"/>
    <w:rsid w:val="00312328"/>
    <w:rsid w:val="003124C7"/>
    <w:rsid w:val="00312502"/>
    <w:rsid w:val="003128CE"/>
    <w:rsid w:val="00312989"/>
    <w:rsid w:val="00313361"/>
    <w:rsid w:val="00313770"/>
    <w:rsid w:val="0031379F"/>
    <w:rsid w:val="003138D6"/>
    <w:rsid w:val="00314595"/>
    <w:rsid w:val="003147BD"/>
    <w:rsid w:val="00314BB0"/>
    <w:rsid w:val="00315178"/>
    <w:rsid w:val="003152F6"/>
    <w:rsid w:val="00315810"/>
    <w:rsid w:val="00315A67"/>
    <w:rsid w:val="00315F6C"/>
    <w:rsid w:val="00316188"/>
    <w:rsid w:val="0031768F"/>
    <w:rsid w:val="00317DDD"/>
    <w:rsid w:val="00320105"/>
    <w:rsid w:val="00320193"/>
    <w:rsid w:val="003203B0"/>
    <w:rsid w:val="00320F9E"/>
    <w:rsid w:val="00321315"/>
    <w:rsid w:val="003214C7"/>
    <w:rsid w:val="00321A6F"/>
    <w:rsid w:val="003222C1"/>
    <w:rsid w:val="00322459"/>
    <w:rsid w:val="003224ED"/>
    <w:rsid w:val="003229A7"/>
    <w:rsid w:val="003229BC"/>
    <w:rsid w:val="00322A1E"/>
    <w:rsid w:val="00322B0D"/>
    <w:rsid w:val="00322F0C"/>
    <w:rsid w:val="00322FF8"/>
    <w:rsid w:val="00323B92"/>
    <w:rsid w:val="00323CB2"/>
    <w:rsid w:val="00323FC7"/>
    <w:rsid w:val="00324E4D"/>
    <w:rsid w:val="00325819"/>
    <w:rsid w:val="003260E6"/>
    <w:rsid w:val="00326B72"/>
    <w:rsid w:val="0032705C"/>
    <w:rsid w:val="003274E4"/>
    <w:rsid w:val="00327A62"/>
    <w:rsid w:val="00327C7D"/>
    <w:rsid w:val="00330394"/>
    <w:rsid w:val="00330597"/>
    <w:rsid w:val="003305EF"/>
    <w:rsid w:val="003306BF"/>
    <w:rsid w:val="0033133C"/>
    <w:rsid w:val="00331999"/>
    <w:rsid w:val="003319A7"/>
    <w:rsid w:val="00332C38"/>
    <w:rsid w:val="00332DA0"/>
    <w:rsid w:val="003332F8"/>
    <w:rsid w:val="003340DC"/>
    <w:rsid w:val="0033421E"/>
    <w:rsid w:val="003347FE"/>
    <w:rsid w:val="00334931"/>
    <w:rsid w:val="003349F9"/>
    <w:rsid w:val="00334D73"/>
    <w:rsid w:val="00334F88"/>
    <w:rsid w:val="003350CA"/>
    <w:rsid w:val="00335678"/>
    <w:rsid w:val="003356C4"/>
    <w:rsid w:val="003356E3"/>
    <w:rsid w:val="003356F2"/>
    <w:rsid w:val="00335B61"/>
    <w:rsid w:val="00335CBA"/>
    <w:rsid w:val="00335EDF"/>
    <w:rsid w:val="00336219"/>
    <w:rsid w:val="00336350"/>
    <w:rsid w:val="0033637D"/>
    <w:rsid w:val="003365E8"/>
    <w:rsid w:val="003366FE"/>
    <w:rsid w:val="00336AC2"/>
    <w:rsid w:val="00336EB5"/>
    <w:rsid w:val="00336F7C"/>
    <w:rsid w:val="0033717B"/>
    <w:rsid w:val="00337405"/>
    <w:rsid w:val="003403DC"/>
    <w:rsid w:val="0034067C"/>
    <w:rsid w:val="00340D4C"/>
    <w:rsid w:val="003413B0"/>
    <w:rsid w:val="003415FC"/>
    <w:rsid w:val="00341A9F"/>
    <w:rsid w:val="00341D8B"/>
    <w:rsid w:val="00342124"/>
    <w:rsid w:val="00342633"/>
    <w:rsid w:val="00342F8E"/>
    <w:rsid w:val="003433CB"/>
    <w:rsid w:val="00343B1F"/>
    <w:rsid w:val="00343D8C"/>
    <w:rsid w:val="00343E46"/>
    <w:rsid w:val="00343FEB"/>
    <w:rsid w:val="00344342"/>
    <w:rsid w:val="003449F0"/>
    <w:rsid w:val="00344D47"/>
    <w:rsid w:val="003451BF"/>
    <w:rsid w:val="00345A66"/>
    <w:rsid w:val="003469DA"/>
    <w:rsid w:val="00346DD9"/>
    <w:rsid w:val="00346ED1"/>
    <w:rsid w:val="0034721D"/>
    <w:rsid w:val="003473B5"/>
    <w:rsid w:val="00347509"/>
    <w:rsid w:val="003478D0"/>
    <w:rsid w:val="00347989"/>
    <w:rsid w:val="00347AE1"/>
    <w:rsid w:val="00347C29"/>
    <w:rsid w:val="003506A4"/>
    <w:rsid w:val="00350A93"/>
    <w:rsid w:val="00350CBB"/>
    <w:rsid w:val="00350FDE"/>
    <w:rsid w:val="003512F5"/>
    <w:rsid w:val="003515FE"/>
    <w:rsid w:val="00351C30"/>
    <w:rsid w:val="0035238E"/>
    <w:rsid w:val="0035243F"/>
    <w:rsid w:val="00352A8A"/>
    <w:rsid w:val="00352E15"/>
    <w:rsid w:val="00353099"/>
    <w:rsid w:val="003536B5"/>
    <w:rsid w:val="00353726"/>
    <w:rsid w:val="00353728"/>
    <w:rsid w:val="00353744"/>
    <w:rsid w:val="003541E7"/>
    <w:rsid w:val="00354FE8"/>
    <w:rsid w:val="003555F6"/>
    <w:rsid w:val="003557DB"/>
    <w:rsid w:val="003559A2"/>
    <w:rsid w:val="00355C94"/>
    <w:rsid w:val="00355C99"/>
    <w:rsid w:val="00355E38"/>
    <w:rsid w:val="003566A9"/>
    <w:rsid w:val="00356901"/>
    <w:rsid w:val="00356CF9"/>
    <w:rsid w:val="00357D14"/>
    <w:rsid w:val="00357D3C"/>
    <w:rsid w:val="003606B2"/>
    <w:rsid w:val="00360B52"/>
    <w:rsid w:val="00361031"/>
    <w:rsid w:val="003610DB"/>
    <w:rsid w:val="003611AC"/>
    <w:rsid w:val="0036156A"/>
    <w:rsid w:val="00361927"/>
    <w:rsid w:val="00361EE5"/>
    <w:rsid w:val="003629E9"/>
    <w:rsid w:val="00362C18"/>
    <w:rsid w:val="00362C37"/>
    <w:rsid w:val="00362F14"/>
    <w:rsid w:val="003630E2"/>
    <w:rsid w:val="00363810"/>
    <w:rsid w:val="003639FE"/>
    <w:rsid w:val="00363B9A"/>
    <w:rsid w:val="00364266"/>
    <w:rsid w:val="0036492A"/>
    <w:rsid w:val="00364D4E"/>
    <w:rsid w:val="00365474"/>
    <w:rsid w:val="003655DB"/>
    <w:rsid w:val="0036590F"/>
    <w:rsid w:val="00365E1C"/>
    <w:rsid w:val="00366FD7"/>
    <w:rsid w:val="00367CBA"/>
    <w:rsid w:val="003705F0"/>
    <w:rsid w:val="003706AA"/>
    <w:rsid w:val="00370789"/>
    <w:rsid w:val="003714BA"/>
    <w:rsid w:val="00371A59"/>
    <w:rsid w:val="00371F06"/>
    <w:rsid w:val="0037220F"/>
    <w:rsid w:val="003725D3"/>
    <w:rsid w:val="0037282C"/>
    <w:rsid w:val="00372FE0"/>
    <w:rsid w:val="0037358B"/>
    <w:rsid w:val="0037369D"/>
    <w:rsid w:val="00373787"/>
    <w:rsid w:val="00373822"/>
    <w:rsid w:val="003738F2"/>
    <w:rsid w:val="00373B66"/>
    <w:rsid w:val="00374159"/>
    <w:rsid w:val="0037430B"/>
    <w:rsid w:val="00374C9A"/>
    <w:rsid w:val="003754EB"/>
    <w:rsid w:val="00375AAA"/>
    <w:rsid w:val="00375F5B"/>
    <w:rsid w:val="00376A93"/>
    <w:rsid w:val="00376B0A"/>
    <w:rsid w:val="00376DE7"/>
    <w:rsid w:val="00377074"/>
    <w:rsid w:val="00377A33"/>
    <w:rsid w:val="00380AB4"/>
    <w:rsid w:val="00380DDB"/>
    <w:rsid w:val="00380FE0"/>
    <w:rsid w:val="00381311"/>
    <w:rsid w:val="0038194F"/>
    <w:rsid w:val="00381CCD"/>
    <w:rsid w:val="00381DA1"/>
    <w:rsid w:val="00381FC3"/>
    <w:rsid w:val="003822DD"/>
    <w:rsid w:val="00382B10"/>
    <w:rsid w:val="00383474"/>
    <w:rsid w:val="00384A89"/>
    <w:rsid w:val="00384B6B"/>
    <w:rsid w:val="003859DA"/>
    <w:rsid w:val="00385ABF"/>
    <w:rsid w:val="00385CCF"/>
    <w:rsid w:val="00385D9A"/>
    <w:rsid w:val="00385FCA"/>
    <w:rsid w:val="00386848"/>
    <w:rsid w:val="00386B4D"/>
    <w:rsid w:val="00386E5D"/>
    <w:rsid w:val="00386F6E"/>
    <w:rsid w:val="00386FA5"/>
    <w:rsid w:val="0038744F"/>
    <w:rsid w:val="00387609"/>
    <w:rsid w:val="003877C3"/>
    <w:rsid w:val="0038783C"/>
    <w:rsid w:val="00387B88"/>
    <w:rsid w:val="0039047B"/>
    <w:rsid w:val="00390740"/>
    <w:rsid w:val="00390CEE"/>
    <w:rsid w:val="003910C7"/>
    <w:rsid w:val="003910D6"/>
    <w:rsid w:val="00391426"/>
    <w:rsid w:val="00391591"/>
    <w:rsid w:val="0039164F"/>
    <w:rsid w:val="00391915"/>
    <w:rsid w:val="00391B72"/>
    <w:rsid w:val="0039241D"/>
    <w:rsid w:val="003926D9"/>
    <w:rsid w:val="00393364"/>
    <w:rsid w:val="003935FD"/>
    <w:rsid w:val="0039374E"/>
    <w:rsid w:val="003937AB"/>
    <w:rsid w:val="003941F4"/>
    <w:rsid w:val="00394DFB"/>
    <w:rsid w:val="00394E14"/>
    <w:rsid w:val="00395693"/>
    <w:rsid w:val="003956EF"/>
    <w:rsid w:val="00395FB7"/>
    <w:rsid w:val="00396133"/>
    <w:rsid w:val="00396791"/>
    <w:rsid w:val="00396AC6"/>
    <w:rsid w:val="00396CE7"/>
    <w:rsid w:val="00396EAF"/>
    <w:rsid w:val="00397849"/>
    <w:rsid w:val="0039793C"/>
    <w:rsid w:val="00397974"/>
    <w:rsid w:val="003A0456"/>
    <w:rsid w:val="003A07E5"/>
    <w:rsid w:val="003A0D73"/>
    <w:rsid w:val="003A0F50"/>
    <w:rsid w:val="003A102C"/>
    <w:rsid w:val="003A1086"/>
    <w:rsid w:val="003A1630"/>
    <w:rsid w:val="003A1EC5"/>
    <w:rsid w:val="003A21E5"/>
    <w:rsid w:val="003A251E"/>
    <w:rsid w:val="003A2C37"/>
    <w:rsid w:val="003A3211"/>
    <w:rsid w:val="003A377B"/>
    <w:rsid w:val="003A3988"/>
    <w:rsid w:val="003A3B5C"/>
    <w:rsid w:val="003A4041"/>
    <w:rsid w:val="003A415F"/>
    <w:rsid w:val="003A4663"/>
    <w:rsid w:val="003A486F"/>
    <w:rsid w:val="003A48A2"/>
    <w:rsid w:val="003A4EAA"/>
    <w:rsid w:val="003A51EB"/>
    <w:rsid w:val="003A5290"/>
    <w:rsid w:val="003A535A"/>
    <w:rsid w:val="003A58CD"/>
    <w:rsid w:val="003A5A16"/>
    <w:rsid w:val="003A5D05"/>
    <w:rsid w:val="003A61D7"/>
    <w:rsid w:val="003A6474"/>
    <w:rsid w:val="003A6558"/>
    <w:rsid w:val="003A672E"/>
    <w:rsid w:val="003A70F4"/>
    <w:rsid w:val="003A7172"/>
    <w:rsid w:val="003A7624"/>
    <w:rsid w:val="003A791B"/>
    <w:rsid w:val="003A7D56"/>
    <w:rsid w:val="003B0AE1"/>
    <w:rsid w:val="003B0F23"/>
    <w:rsid w:val="003B1149"/>
    <w:rsid w:val="003B1634"/>
    <w:rsid w:val="003B1EB1"/>
    <w:rsid w:val="003B1EE2"/>
    <w:rsid w:val="003B1F11"/>
    <w:rsid w:val="003B2472"/>
    <w:rsid w:val="003B2757"/>
    <w:rsid w:val="003B2B58"/>
    <w:rsid w:val="003B2ED5"/>
    <w:rsid w:val="003B3112"/>
    <w:rsid w:val="003B362A"/>
    <w:rsid w:val="003B407E"/>
    <w:rsid w:val="003B4597"/>
    <w:rsid w:val="003B4734"/>
    <w:rsid w:val="003B4E51"/>
    <w:rsid w:val="003B572B"/>
    <w:rsid w:val="003B5A3E"/>
    <w:rsid w:val="003B6304"/>
    <w:rsid w:val="003B6CDB"/>
    <w:rsid w:val="003B6E24"/>
    <w:rsid w:val="003B6F95"/>
    <w:rsid w:val="003B7617"/>
    <w:rsid w:val="003B7991"/>
    <w:rsid w:val="003B7998"/>
    <w:rsid w:val="003B7A01"/>
    <w:rsid w:val="003B7D2C"/>
    <w:rsid w:val="003B7D81"/>
    <w:rsid w:val="003C02A7"/>
    <w:rsid w:val="003C0C56"/>
    <w:rsid w:val="003C0DC1"/>
    <w:rsid w:val="003C1B24"/>
    <w:rsid w:val="003C1ED5"/>
    <w:rsid w:val="003C2326"/>
    <w:rsid w:val="003C237D"/>
    <w:rsid w:val="003C29A5"/>
    <w:rsid w:val="003C340D"/>
    <w:rsid w:val="003C3C4E"/>
    <w:rsid w:val="003C3D9F"/>
    <w:rsid w:val="003C3EC3"/>
    <w:rsid w:val="003C4A98"/>
    <w:rsid w:val="003C4F46"/>
    <w:rsid w:val="003C52F2"/>
    <w:rsid w:val="003C6B91"/>
    <w:rsid w:val="003C6CBD"/>
    <w:rsid w:val="003C6D74"/>
    <w:rsid w:val="003C729B"/>
    <w:rsid w:val="003C7398"/>
    <w:rsid w:val="003C7B38"/>
    <w:rsid w:val="003D0480"/>
    <w:rsid w:val="003D0801"/>
    <w:rsid w:val="003D0853"/>
    <w:rsid w:val="003D0CD6"/>
    <w:rsid w:val="003D0D50"/>
    <w:rsid w:val="003D1206"/>
    <w:rsid w:val="003D13FB"/>
    <w:rsid w:val="003D1668"/>
    <w:rsid w:val="003D1810"/>
    <w:rsid w:val="003D1957"/>
    <w:rsid w:val="003D1A25"/>
    <w:rsid w:val="003D253D"/>
    <w:rsid w:val="003D2AA8"/>
    <w:rsid w:val="003D2D7B"/>
    <w:rsid w:val="003D30C0"/>
    <w:rsid w:val="003D38CC"/>
    <w:rsid w:val="003D4146"/>
    <w:rsid w:val="003D4499"/>
    <w:rsid w:val="003D4551"/>
    <w:rsid w:val="003D494C"/>
    <w:rsid w:val="003D5581"/>
    <w:rsid w:val="003D5837"/>
    <w:rsid w:val="003D5B03"/>
    <w:rsid w:val="003D6267"/>
    <w:rsid w:val="003D63A5"/>
    <w:rsid w:val="003D6488"/>
    <w:rsid w:val="003D64F4"/>
    <w:rsid w:val="003D6980"/>
    <w:rsid w:val="003D6F0F"/>
    <w:rsid w:val="003D75C0"/>
    <w:rsid w:val="003D7FFC"/>
    <w:rsid w:val="003E0098"/>
    <w:rsid w:val="003E00E5"/>
    <w:rsid w:val="003E0375"/>
    <w:rsid w:val="003E0F9A"/>
    <w:rsid w:val="003E0FB3"/>
    <w:rsid w:val="003E14D3"/>
    <w:rsid w:val="003E15A5"/>
    <w:rsid w:val="003E1EDF"/>
    <w:rsid w:val="003E245C"/>
    <w:rsid w:val="003E2757"/>
    <w:rsid w:val="003E27CE"/>
    <w:rsid w:val="003E2BF6"/>
    <w:rsid w:val="003E3433"/>
    <w:rsid w:val="003E367D"/>
    <w:rsid w:val="003E386C"/>
    <w:rsid w:val="003E43C7"/>
    <w:rsid w:val="003E4618"/>
    <w:rsid w:val="003E4841"/>
    <w:rsid w:val="003E4B3D"/>
    <w:rsid w:val="003E4DF3"/>
    <w:rsid w:val="003E52BA"/>
    <w:rsid w:val="003E5784"/>
    <w:rsid w:val="003E5785"/>
    <w:rsid w:val="003E5C8C"/>
    <w:rsid w:val="003E5CDA"/>
    <w:rsid w:val="003E5FCC"/>
    <w:rsid w:val="003E6020"/>
    <w:rsid w:val="003E673B"/>
    <w:rsid w:val="003E6C0F"/>
    <w:rsid w:val="003E6C10"/>
    <w:rsid w:val="003E6DBF"/>
    <w:rsid w:val="003E73C0"/>
    <w:rsid w:val="003E7C3E"/>
    <w:rsid w:val="003E7E44"/>
    <w:rsid w:val="003F0A80"/>
    <w:rsid w:val="003F0D6F"/>
    <w:rsid w:val="003F12E3"/>
    <w:rsid w:val="003F12ED"/>
    <w:rsid w:val="003F161C"/>
    <w:rsid w:val="003F17B6"/>
    <w:rsid w:val="003F1879"/>
    <w:rsid w:val="003F2029"/>
    <w:rsid w:val="003F2602"/>
    <w:rsid w:val="003F2A7E"/>
    <w:rsid w:val="003F3285"/>
    <w:rsid w:val="003F3811"/>
    <w:rsid w:val="003F410F"/>
    <w:rsid w:val="003F4219"/>
    <w:rsid w:val="003F51AE"/>
    <w:rsid w:val="003F529B"/>
    <w:rsid w:val="003F5B71"/>
    <w:rsid w:val="003F5CC8"/>
    <w:rsid w:val="003F5DC9"/>
    <w:rsid w:val="003F5E60"/>
    <w:rsid w:val="003F64F5"/>
    <w:rsid w:val="003F65D2"/>
    <w:rsid w:val="003F6860"/>
    <w:rsid w:val="003F686A"/>
    <w:rsid w:val="003F6E79"/>
    <w:rsid w:val="003F7285"/>
    <w:rsid w:val="003F73FF"/>
    <w:rsid w:val="003F7F4A"/>
    <w:rsid w:val="004000BD"/>
    <w:rsid w:val="00401127"/>
    <w:rsid w:val="00401293"/>
    <w:rsid w:val="00401745"/>
    <w:rsid w:val="0040241E"/>
    <w:rsid w:val="004024F9"/>
    <w:rsid w:val="004027A5"/>
    <w:rsid w:val="00403761"/>
    <w:rsid w:val="00403F40"/>
    <w:rsid w:val="004042C2"/>
    <w:rsid w:val="00404334"/>
    <w:rsid w:val="00404436"/>
    <w:rsid w:val="00404549"/>
    <w:rsid w:val="004045C0"/>
    <w:rsid w:val="00404A30"/>
    <w:rsid w:val="00404FDD"/>
    <w:rsid w:val="004050F4"/>
    <w:rsid w:val="004056F1"/>
    <w:rsid w:val="004059C4"/>
    <w:rsid w:val="00405F9B"/>
    <w:rsid w:val="00405FC3"/>
    <w:rsid w:val="0040635F"/>
    <w:rsid w:val="0040637D"/>
    <w:rsid w:val="004068B7"/>
    <w:rsid w:val="00406AEE"/>
    <w:rsid w:val="00407015"/>
    <w:rsid w:val="004070A4"/>
    <w:rsid w:val="00407BEE"/>
    <w:rsid w:val="00407FAD"/>
    <w:rsid w:val="004100CE"/>
    <w:rsid w:val="00410C9E"/>
    <w:rsid w:val="004114FA"/>
    <w:rsid w:val="00411841"/>
    <w:rsid w:val="004119D4"/>
    <w:rsid w:val="00412260"/>
    <w:rsid w:val="00412722"/>
    <w:rsid w:val="00412865"/>
    <w:rsid w:val="004129F9"/>
    <w:rsid w:val="00412AA9"/>
    <w:rsid w:val="00413A3F"/>
    <w:rsid w:val="004143DF"/>
    <w:rsid w:val="004144B4"/>
    <w:rsid w:val="004145F3"/>
    <w:rsid w:val="00415441"/>
    <w:rsid w:val="0041559C"/>
    <w:rsid w:val="004155C9"/>
    <w:rsid w:val="00415A3E"/>
    <w:rsid w:val="0041673C"/>
    <w:rsid w:val="00416889"/>
    <w:rsid w:val="00417368"/>
    <w:rsid w:val="004175D5"/>
    <w:rsid w:val="0041777B"/>
    <w:rsid w:val="00417A02"/>
    <w:rsid w:val="00420203"/>
    <w:rsid w:val="0042078C"/>
    <w:rsid w:val="004207B5"/>
    <w:rsid w:val="00420905"/>
    <w:rsid w:val="00421011"/>
    <w:rsid w:val="0042166A"/>
    <w:rsid w:val="00421C41"/>
    <w:rsid w:val="00421F0D"/>
    <w:rsid w:val="004221F6"/>
    <w:rsid w:val="0042224E"/>
    <w:rsid w:val="004222EC"/>
    <w:rsid w:val="00422515"/>
    <w:rsid w:val="00422837"/>
    <w:rsid w:val="00422E9B"/>
    <w:rsid w:val="00423519"/>
    <w:rsid w:val="004235FB"/>
    <w:rsid w:val="0042385F"/>
    <w:rsid w:val="00423891"/>
    <w:rsid w:val="0042396C"/>
    <w:rsid w:val="00423D36"/>
    <w:rsid w:val="00424133"/>
    <w:rsid w:val="004241E3"/>
    <w:rsid w:val="00424580"/>
    <w:rsid w:val="0042460E"/>
    <w:rsid w:val="00424CCB"/>
    <w:rsid w:val="00426608"/>
    <w:rsid w:val="004268BC"/>
    <w:rsid w:val="00426DAD"/>
    <w:rsid w:val="0042718B"/>
    <w:rsid w:val="004305C4"/>
    <w:rsid w:val="00430892"/>
    <w:rsid w:val="00430A54"/>
    <w:rsid w:val="00430C52"/>
    <w:rsid w:val="0043127F"/>
    <w:rsid w:val="00431929"/>
    <w:rsid w:val="00431B14"/>
    <w:rsid w:val="00432A9D"/>
    <w:rsid w:val="00432B04"/>
    <w:rsid w:val="00433D64"/>
    <w:rsid w:val="00434064"/>
    <w:rsid w:val="00434493"/>
    <w:rsid w:val="00434665"/>
    <w:rsid w:val="004348AC"/>
    <w:rsid w:val="00434B65"/>
    <w:rsid w:val="00434E0B"/>
    <w:rsid w:val="00435609"/>
    <w:rsid w:val="00435C3D"/>
    <w:rsid w:val="0043605A"/>
    <w:rsid w:val="0043612E"/>
    <w:rsid w:val="00436664"/>
    <w:rsid w:val="0043668B"/>
    <w:rsid w:val="004368F4"/>
    <w:rsid w:val="004371F7"/>
    <w:rsid w:val="0043741D"/>
    <w:rsid w:val="00437B20"/>
    <w:rsid w:val="00440506"/>
    <w:rsid w:val="00440D90"/>
    <w:rsid w:val="00441095"/>
    <w:rsid w:val="00441162"/>
    <w:rsid w:val="0044167C"/>
    <w:rsid w:val="004423FE"/>
    <w:rsid w:val="004424B6"/>
    <w:rsid w:val="0044253E"/>
    <w:rsid w:val="00442902"/>
    <w:rsid w:val="00442C6F"/>
    <w:rsid w:val="00443035"/>
    <w:rsid w:val="00443782"/>
    <w:rsid w:val="00443815"/>
    <w:rsid w:val="00443D86"/>
    <w:rsid w:val="00443FCA"/>
    <w:rsid w:val="00443FDD"/>
    <w:rsid w:val="0044447D"/>
    <w:rsid w:val="004445C4"/>
    <w:rsid w:val="0044510D"/>
    <w:rsid w:val="004454E7"/>
    <w:rsid w:val="00445529"/>
    <w:rsid w:val="00445822"/>
    <w:rsid w:val="004463E7"/>
    <w:rsid w:val="00446793"/>
    <w:rsid w:val="004474DA"/>
    <w:rsid w:val="0044767F"/>
    <w:rsid w:val="00447E66"/>
    <w:rsid w:val="00447FA8"/>
    <w:rsid w:val="0044D8A2"/>
    <w:rsid w:val="0045040F"/>
    <w:rsid w:val="00450AC2"/>
    <w:rsid w:val="00450C94"/>
    <w:rsid w:val="00450E40"/>
    <w:rsid w:val="004511CF"/>
    <w:rsid w:val="00451235"/>
    <w:rsid w:val="00451800"/>
    <w:rsid w:val="0045182F"/>
    <w:rsid w:val="0045191C"/>
    <w:rsid w:val="00451AA3"/>
    <w:rsid w:val="00451AFD"/>
    <w:rsid w:val="00451DBF"/>
    <w:rsid w:val="00451E8D"/>
    <w:rsid w:val="004526D5"/>
    <w:rsid w:val="00452755"/>
    <w:rsid w:val="004527D4"/>
    <w:rsid w:val="004529D2"/>
    <w:rsid w:val="00452B28"/>
    <w:rsid w:val="00452BD8"/>
    <w:rsid w:val="00452DA3"/>
    <w:rsid w:val="00452F03"/>
    <w:rsid w:val="00452FE7"/>
    <w:rsid w:val="004530C7"/>
    <w:rsid w:val="004532E1"/>
    <w:rsid w:val="00453B51"/>
    <w:rsid w:val="00454ABF"/>
    <w:rsid w:val="004551AE"/>
    <w:rsid w:val="004552AA"/>
    <w:rsid w:val="00455511"/>
    <w:rsid w:val="004555B6"/>
    <w:rsid w:val="004559E2"/>
    <w:rsid w:val="00455AC7"/>
    <w:rsid w:val="00455BB9"/>
    <w:rsid w:val="00455F3E"/>
    <w:rsid w:val="00456CE3"/>
    <w:rsid w:val="00457088"/>
    <w:rsid w:val="0045740E"/>
    <w:rsid w:val="00457804"/>
    <w:rsid w:val="00457D85"/>
    <w:rsid w:val="00460332"/>
    <w:rsid w:val="004606A9"/>
    <w:rsid w:val="004608D9"/>
    <w:rsid w:val="00460978"/>
    <w:rsid w:val="00460A50"/>
    <w:rsid w:val="00460CE5"/>
    <w:rsid w:val="00461634"/>
    <w:rsid w:val="00461B44"/>
    <w:rsid w:val="00462C09"/>
    <w:rsid w:val="00463DD1"/>
    <w:rsid w:val="00463E26"/>
    <w:rsid w:val="00463E33"/>
    <w:rsid w:val="004640A3"/>
    <w:rsid w:val="004640C5"/>
    <w:rsid w:val="00464498"/>
    <w:rsid w:val="00464900"/>
    <w:rsid w:val="00464A66"/>
    <w:rsid w:val="00464C8C"/>
    <w:rsid w:val="00465428"/>
    <w:rsid w:val="00465E17"/>
    <w:rsid w:val="00465E68"/>
    <w:rsid w:val="004662AD"/>
    <w:rsid w:val="00466455"/>
    <w:rsid w:val="004664DF"/>
    <w:rsid w:val="00466600"/>
    <w:rsid w:val="00466CEE"/>
    <w:rsid w:val="00467AD9"/>
    <w:rsid w:val="0047013A"/>
    <w:rsid w:val="00470228"/>
    <w:rsid w:val="004702D0"/>
    <w:rsid w:val="00470B37"/>
    <w:rsid w:val="0047114E"/>
    <w:rsid w:val="004711CF"/>
    <w:rsid w:val="004716FA"/>
    <w:rsid w:val="00471749"/>
    <w:rsid w:val="00471823"/>
    <w:rsid w:val="00471C96"/>
    <w:rsid w:val="00471F36"/>
    <w:rsid w:val="00472051"/>
    <w:rsid w:val="00472589"/>
    <w:rsid w:val="004728C1"/>
    <w:rsid w:val="004729FF"/>
    <w:rsid w:val="00472C38"/>
    <w:rsid w:val="00473FB9"/>
    <w:rsid w:val="00474A42"/>
    <w:rsid w:val="00474DCB"/>
    <w:rsid w:val="00475BFB"/>
    <w:rsid w:val="00475D60"/>
    <w:rsid w:val="00475F20"/>
    <w:rsid w:val="00475FE8"/>
    <w:rsid w:val="004763FC"/>
    <w:rsid w:val="00476669"/>
    <w:rsid w:val="00476FF7"/>
    <w:rsid w:val="00477D35"/>
    <w:rsid w:val="00480219"/>
    <w:rsid w:val="0048110F"/>
    <w:rsid w:val="0048113B"/>
    <w:rsid w:val="004812D3"/>
    <w:rsid w:val="004816E5"/>
    <w:rsid w:val="004821DF"/>
    <w:rsid w:val="00482398"/>
    <w:rsid w:val="00482851"/>
    <w:rsid w:val="00482D9D"/>
    <w:rsid w:val="00482FAE"/>
    <w:rsid w:val="00483235"/>
    <w:rsid w:val="00483F7F"/>
    <w:rsid w:val="004840DF"/>
    <w:rsid w:val="00484195"/>
    <w:rsid w:val="004848F6"/>
    <w:rsid w:val="00484C6B"/>
    <w:rsid w:val="004858FC"/>
    <w:rsid w:val="00485A2A"/>
    <w:rsid w:val="00485C91"/>
    <w:rsid w:val="00486296"/>
    <w:rsid w:val="00486459"/>
    <w:rsid w:val="004869D4"/>
    <w:rsid w:val="00486A3D"/>
    <w:rsid w:val="00486C3D"/>
    <w:rsid w:val="0048705F"/>
    <w:rsid w:val="004870D6"/>
    <w:rsid w:val="00487453"/>
    <w:rsid w:val="00487BCC"/>
    <w:rsid w:val="00487FE5"/>
    <w:rsid w:val="004906CD"/>
    <w:rsid w:val="00490B18"/>
    <w:rsid w:val="00491168"/>
    <w:rsid w:val="00491B18"/>
    <w:rsid w:val="00491C5F"/>
    <w:rsid w:val="00491E7A"/>
    <w:rsid w:val="00492307"/>
    <w:rsid w:val="004924BA"/>
    <w:rsid w:val="0049264D"/>
    <w:rsid w:val="004929E1"/>
    <w:rsid w:val="00493015"/>
    <w:rsid w:val="00493688"/>
    <w:rsid w:val="004938BF"/>
    <w:rsid w:val="00493A23"/>
    <w:rsid w:val="00494215"/>
    <w:rsid w:val="004946BF"/>
    <w:rsid w:val="00494AEB"/>
    <w:rsid w:val="00494B7F"/>
    <w:rsid w:val="00496099"/>
    <w:rsid w:val="00496B38"/>
    <w:rsid w:val="00496BA9"/>
    <w:rsid w:val="00496C32"/>
    <w:rsid w:val="00496E95"/>
    <w:rsid w:val="00496EB9"/>
    <w:rsid w:val="00496F21"/>
    <w:rsid w:val="00496F92"/>
    <w:rsid w:val="00497160"/>
    <w:rsid w:val="0049770F"/>
    <w:rsid w:val="00497B6F"/>
    <w:rsid w:val="00497FB2"/>
    <w:rsid w:val="004A002B"/>
    <w:rsid w:val="004A0162"/>
    <w:rsid w:val="004A0213"/>
    <w:rsid w:val="004A0335"/>
    <w:rsid w:val="004A040D"/>
    <w:rsid w:val="004A0AA1"/>
    <w:rsid w:val="004A0D98"/>
    <w:rsid w:val="004A0E0C"/>
    <w:rsid w:val="004A10A2"/>
    <w:rsid w:val="004A133D"/>
    <w:rsid w:val="004A1536"/>
    <w:rsid w:val="004A165C"/>
    <w:rsid w:val="004A19CC"/>
    <w:rsid w:val="004A1BE9"/>
    <w:rsid w:val="004A1D71"/>
    <w:rsid w:val="004A20A4"/>
    <w:rsid w:val="004A2397"/>
    <w:rsid w:val="004A2418"/>
    <w:rsid w:val="004A2DB8"/>
    <w:rsid w:val="004A2F62"/>
    <w:rsid w:val="004A33C4"/>
    <w:rsid w:val="004A3ABC"/>
    <w:rsid w:val="004A40BF"/>
    <w:rsid w:val="004A435C"/>
    <w:rsid w:val="004A4641"/>
    <w:rsid w:val="004A4963"/>
    <w:rsid w:val="004A52A2"/>
    <w:rsid w:val="004A5603"/>
    <w:rsid w:val="004A582A"/>
    <w:rsid w:val="004A599A"/>
    <w:rsid w:val="004A59D0"/>
    <w:rsid w:val="004A5A50"/>
    <w:rsid w:val="004A5BD0"/>
    <w:rsid w:val="004A61F7"/>
    <w:rsid w:val="004A63FA"/>
    <w:rsid w:val="004A6D33"/>
    <w:rsid w:val="004A7CDF"/>
    <w:rsid w:val="004B0214"/>
    <w:rsid w:val="004B044C"/>
    <w:rsid w:val="004B05AA"/>
    <w:rsid w:val="004B089B"/>
    <w:rsid w:val="004B0E31"/>
    <w:rsid w:val="004B1268"/>
    <w:rsid w:val="004B1989"/>
    <w:rsid w:val="004B199D"/>
    <w:rsid w:val="004B1B09"/>
    <w:rsid w:val="004B2320"/>
    <w:rsid w:val="004B2EEC"/>
    <w:rsid w:val="004B313E"/>
    <w:rsid w:val="004B33CE"/>
    <w:rsid w:val="004B37BF"/>
    <w:rsid w:val="004B38AD"/>
    <w:rsid w:val="004B3A22"/>
    <w:rsid w:val="004B3B0A"/>
    <w:rsid w:val="004B3DEA"/>
    <w:rsid w:val="004B47E6"/>
    <w:rsid w:val="004B4A69"/>
    <w:rsid w:val="004B4F48"/>
    <w:rsid w:val="004B5238"/>
    <w:rsid w:val="004B5320"/>
    <w:rsid w:val="004B5577"/>
    <w:rsid w:val="004B5DD5"/>
    <w:rsid w:val="004B685F"/>
    <w:rsid w:val="004B6BF1"/>
    <w:rsid w:val="004B79D1"/>
    <w:rsid w:val="004B7A85"/>
    <w:rsid w:val="004B7E41"/>
    <w:rsid w:val="004C0068"/>
    <w:rsid w:val="004C007C"/>
    <w:rsid w:val="004C02E7"/>
    <w:rsid w:val="004C031D"/>
    <w:rsid w:val="004C09CD"/>
    <w:rsid w:val="004C1347"/>
    <w:rsid w:val="004C15F4"/>
    <w:rsid w:val="004C227F"/>
    <w:rsid w:val="004C24F7"/>
    <w:rsid w:val="004C2534"/>
    <w:rsid w:val="004C2C9C"/>
    <w:rsid w:val="004C2ED9"/>
    <w:rsid w:val="004C2F50"/>
    <w:rsid w:val="004C327A"/>
    <w:rsid w:val="004C33A8"/>
    <w:rsid w:val="004C3AD5"/>
    <w:rsid w:val="004C3BCE"/>
    <w:rsid w:val="004C4781"/>
    <w:rsid w:val="004C49AF"/>
    <w:rsid w:val="004C4CC3"/>
    <w:rsid w:val="004C4D58"/>
    <w:rsid w:val="004C5226"/>
    <w:rsid w:val="004C5227"/>
    <w:rsid w:val="004C52FA"/>
    <w:rsid w:val="004C5394"/>
    <w:rsid w:val="004C5452"/>
    <w:rsid w:val="004C56BD"/>
    <w:rsid w:val="004C5743"/>
    <w:rsid w:val="004C5D3C"/>
    <w:rsid w:val="004C6002"/>
    <w:rsid w:val="004C67D4"/>
    <w:rsid w:val="004C6F12"/>
    <w:rsid w:val="004C710B"/>
    <w:rsid w:val="004C7917"/>
    <w:rsid w:val="004CD699"/>
    <w:rsid w:val="004D005B"/>
    <w:rsid w:val="004D06AE"/>
    <w:rsid w:val="004D0B1D"/>
    <w:rsid w:val="004D125B"/>
    <w:rsid w:val="004D1D16"/>
    <w:rsid w:val="004D25BE"/>
    <w:rsid w:val="004D2655"/>
    <w:rsid w:val="004D2EF9"/>
    <w:rsid w:val="004D367E"/>
    <w:rsid w:val="004D36EC"/>
    <w:rsid w:val="004D3CEB"/>
    <w:rsid w:val="004D47D3"/>
    <w:rsid w:val="004D47E7"/>
    <w:rsid w:val="004D4A37"/>
    <w:rsid w:val="004D4D76"/>
    <w:rsid w:val="004D5422"/>
    <w:rsid w:val="004D5688"/>
    <w:rsid w:val="004D5D45"/>
    <w:rsid w:val="004D6461"/>
    <w:rsid w:val="004D65C9"/>
    <w:rsid w:val="004D6B98"/>
    <w:rsid w:val="004D73F6"/>
    <w:rsid w:val="004D7A67"/>
    <w:rsid w:val="004D7D2B"/>
    <w:rsid w:val="004E0A87"/>
    <w:rsid w:val="004E0D1F"/>
    <w:rsid w:val="004E0DE8"/>
    <w:rsid w:val="004E149E"/>
    <w:rsid w:val="004E154F"/>
    <w:rsid w:val="004E1772"/>
    <w:rsid w:val="004E1830"/>
    <w:rsid w:val="004E1BCE"/>
    <w:rsid w:val="004E23E2"/>
    <w:rsid w:val="004E25AA"/>
    <w:rsid w:val="004E2A9A"/>
    <w:rsid w:val="004E2D2C"/>
    <w:rsid w:val="004E2E96"/>
    <w:rsid w:val="004E3787"/>
    <w:rsid w:val="004E38E2"/>
    <w:rsid w:val="004E43F0"/>
    <w:rsid w:val="004E44BB"/>
    <w:rsid w:val="004E46B4"/>
    <w:rsid w:val="004E4A7A"/>
    <w:rsid w:val="004E4B3D"/>
    <w:rsid w:val="004E4CF9"/>
    <w:rsid w:val="004E4E4F"/>
    <w:rsid w:val="004E4E9A"/>
    <w:rsid w:val="004E5443"/>
    <w:rsid w:val="004E5663"/>
    <w:rsid w:val="004E5B9D"/>
    <w:rsid w:val="004E60C9"/>
    <w:rsid w:val="004E6467"/>
    <w:rsid w:val="004E701C"/>
    <w:rsid w:val="004E734B"/>
    <w:rsid w:val="004E7609"/>
    <w:rsid w:val="004E7637"/>
    <w:rsid w:val="004E7850"/>
    <w:rsid w:val="004E78D8"/>
    <w:rsid w:val="004E7CEA"/>
    <w:rsid w:val="004F018B"/>
    <w:rsid w:val="004F03E7"/>
    <w:rsid w:val="004F0592"/>
    <w:rsid w:val="004F0709"/>
    <w:rsid w:val="004F08C1"/>
    <w:rsid w:val="004F08EE"/>
    <w:rsid w:val="004F098E"/>
    <w:rsid w:val="004F0E2F"/>
    <w:rsid w:val="004F116F"/>
    <w:rsid w:val="004F13F4"/>
    <w:rsid w:val="004F1484"/>
    <w:rsid w:val="004F19FE"/>
    <w:rsid w:val="004F21BC"/>
    <w:rsid w:val="004F2397"/>
    <w:rsid w:val="004F4E29"/>
    <w:rsid w:val="004F51C1"/>
    <w:rsid w:val="004F577C"/>
    <w:rsid w:val="004F64DE"/>
    <w:rsid w:val="004F6FD1"/>
    <w:rsid w:val="004F7205"/>
    <w:rsid w:val="004F74AE"/>
    <w:rsid w:val="004F7D8F"/>
    <w:rsid w:val="004F7DE4"/>
    <w:rsid w:val="005000BB"/>
    <w:rsid w:val="00500204"/>
    <w:rsid w:val="005004DB"/>
    <w:rsid w:val="0050055B"/>
    <w:rsid w:val="005005EF"/>
    <w:rsid w:val="00500884"/>
    <w:rsid w:val="00502EAD"/>
    <w:rsid w:val="0050387E"/>
    <w:rsid w:val="00503C03"/>
    <w:rsid w:val="0050439B"/>
    <w:rsid w:val="005047BB"/>
    <w:rsid w:val="00504843"/>
    <w:rsid w:val="0050489C"/>
    <w:rsid w:val="00504BE9"/>
    <w:rsid w:val="00504EC1"/>
    <w:rsid w:val="00506308"/>
    <w:rsid w:val="005067C4"/>
    <w:rsid w:val="0050710D"/>
    <w:rsid w:val="0050766E"/>
    <w:rsid w:val="005079C4"/>
    <w:rsid w:val="00510667"/>
    <w:rsid w:val="00510AEE"/>
    <w:rsid w:val="00510EDE"/>
    <w:rsid w:val="005111E1"/>
    <w:rsid w:val="005115C6"/>
    <w:rsid w:val="005116EC"/>
    <w:rsid w:val="00511702"/>
    <w:rsid w:val="0051195C"/>
    <w:rsid w:val="00511F8F"/>
    <w:rsid w:val="0051221E"/>
    <w:rsid w:val="0051256D"/>
    <w:rsid w:val="0051273A"/>
    <w:rsid w:val="00512BFC"/>
    <w:rsid w:val="00512C34"/>
    <w:rsid w:val="00512D43"/>
    <w:rsid w:val="00512D44"/>
    <w:rsid w:val="00512DD7"/>
    <w:rsid w:val="00512DEE"/>
    <w:rsid w:val="00512F87"/>
    <w:rsid w:val="005135B3"/>
    <w:rsid w:val="00513C6E"/>
    <w:rsid w:val="00514096"/>
    <w:rsid w:val="005143DD"/>
    <w:rsid w:val="0051459B"/>
    <w:rsid w:val="00514C8B"/>
    <w:rsid w:val="00514E5D"/>
    <w:rsid w:val="005150E8"/>
    <w:rsid w:val="00515A06"/>
    <w:rsid w:val="00515E57"/>
    <w:rsid w:val="005160D5"/>
    <w:rsid w:val="0051612F"/>
    <w:rsid w:val="00516B60"/>
    <w:rsid w:val="00516DBE"/>
    <w:rsid w:val="00517011"/>
    <w:rsid w:val="00517348"/>
    <w:rsid w:val="00517617"/>
    <w:rsid w:val="00517A01"/>
    <w:rsid w:val="00520179"/>
    <w:rsid w:val="0052084D"/>
    <w:rsid w:val="00520DC7"/>
    <w:rsid w:val="00520E5D"/>
    <w:rsid w:val="00520EC5"/>
    <w:rsid w:val="00521107"/>
    <w:rsid w:val="005213D9"/>
    <w:rsid w:val="00521A58"/>
    <w:rsid w:val="00522BDE"/>
    <w:rsid w:val="005231FF"/>
    <w:rsid w:val="00523345"/>
    <w:rsid w:val="00523BBF"/>
    <w:rsid w:val="00524639"/>
    <w:rsid w:val="005246B5"/>
    <w:rsid w:val="00525068"/>
    <w:rsid w:val="00525A7F"/>
    <w:rsid w:val="00525F4D"/>
    <w:rsid w:val="005263F5"/>
    <w:rsid w:val="00527E9C"/>
    <w:rsid w:val="00527ED4"/>
    <w:rsid w:val="005305DD"/>
    <w:rsid w:val="00530779"/>
    <w:rsid w:val="005307A0"/>
    <w:rsid w:val="00530972"/>
    <w:rsid w:val="005314C3"/>
    <w:rsid w:val="00531836"/>
    <w:rsid w:val="00531CEF"/>
    <w:rsid w:val="00531FA0"/>
    <w:rsid w:val="00532097"/>
    <w:rsid w:val="00532195"/>
    <w:rsid w:val="00532338"/>
    <w:rsid w:val="00532682"/>
    <w:rsid w:val="00532804"/>
    <w:rsid w:val="0053282E"/>
    <w:rsid w:val="00532930"/>
    <w:rsid w:val="0053300B"/>
    <w:rsid w:val="005335F8"/>
    <w:rsid w:val="005339C8"/>
    <w:rsid w:val="00533B48"/>
    <w:rsid w:val="00533CEA"/>
    <w:rsid w:val="00533DBD"/>
    <w:rsid w:val="00534125"/>
    <w:rsid w:val="005342B5"/>
    <w:rsid w:val="005344E7"/>
    <w:rsid w:val="00534558"/>
    <w:rsid w:val="00534809"/>
    <w:rsid w:val="00534C13"/>
    <w:rsid w:val="00534C59"/>
    <w:rsid w:val="00534D18"/>
    <w:rsid w:val="00535571"/>
    <w:rsid w:val="005355B5"/>
    <w:rsid w:val="005356EB"/>
    <w:rsid w:val="00535B07"/>
    <w:rsid w:val="005363FD"/>
    <w:rsid w:val="005364E4"/>
    <w:rsid w:val="0053694C"/>
    <w:rsid w:val="00536E82"/>
    <w:rsid w:val="00537016"/>
    <w:rsid w:val="00537480"/>
    <w:rsid w:val="005374FD"/>
    <w:rsid w:val="005376F9"/>
    <w:rsid w:val="005378F7"/>
    <w:rsid w:val="00537972"/>
    <w:rsid w:val="00537BC0"/>
    <w:rsid w:val="00537C3A"/>
    <w:rsid w:val="00537EE1"/>
    <w:rsid w:val="00540271"/>
    <w:rsid w:val="00540445"/>
    <w:rsid w:val="0054049F"/>
    <w:rsid w:val="0054076F"/>
    <w:rsid w:val="00540801"/>
    <w:rsid w:val="00540B3F"/>
    <w:rsid w:val="00540E50"/>
    <w:rsid w:val="005412F9"/>
    <w:rsid w:val="005414A1"/>
    <w:rsid w:val="005418EB"/>
    <w:rsid w:val="00541DD2"/>
    <w:rsid w:val="00541E7C"/>
    <w:rsid w:val="005420A9"/>
    <w:rsid w:val="00542ACF"/>
    <w:rsid w:val="0054347D"/>
    <w:rsid w:val="00543C0A"/>
    <w:rsid w:val="00543F8E"/>
    <w:rsid w:val="0054468E"/>
    <w:rsid w:val="005454C5"/>
    <w:rsid w:val="00545640"/>
    <w:rsid w:val="00545E40"/>
    <w:rsid w:val="005469C8"/>
    <w:rsid w:val="00546B07"/>
    <w:rsid w:val="00546EDA"/>
    <w:rsid w:val="005473B1"/>
    <w:rsid w:val="00547859"/>
    <w:rsid w:val="00547883"/>
    <w:rsid w:val="005478EA"/>
    <w:rsid w:val="00547A73"/>
    <w:rsid w:val="00547C48"/>
    <w:rsid w:val="005504F8"/>
    <w:rsid w:val="00550524"/>
    <w:rsid w:val="00550A34"/>
    <w:rsid w:val="005510BE"/>
    <w:rsid w:val="005528C0"/>
    <w:rsid w:val="0055301A"/>
    <w:rsid w:val="0055324C"/>
    <w:rsid w:val="00553352"/>
    <w:rsid w:val="005533C9"/>
    <w:rsid w:val="00553C04"/>
    <w:rsid w:val="00553E21"/>
    <w:rsid w:val="005545F9"/>
    <w:rsid w:val="0055514B"/>
    <w:rsid w:val="005554A6"/>
    <w:rsid w:val="0055583F"/>
    <w:rsid w:val="0055599A"/>
    <w:rsid w:val="005559C6"/>
    <w:rsid w:val="00555B0C"/>
    <w:rsid w:val="00555B1D"/>
    <w:rsid w:val="00555E0F"/>
    <w:rsid w:val="005564B4"/>
    <w:rsid w:val="00556858"/>
    <w:rsid w:val="00556FFA"/>
    <w:rsid w:val="0055704A"/>
    <w:rsid w:val="005578B2"/>
    <w:rsid w:val="00557B74"/>
    <w:rsid w:val="00560A6A"/>
    <w:rsid w:val="00560B0F"/>
    <w:rsid w:val="005610D4"/>
    <w:rsid w:val="0056135A"/>
    <w:rsid w:val="00561750"/>
    <w:rsid w:val="00561D00"/>
    <w:rsid w:val="005621FC"/>
    <w:rsid w:val="0056263F"/>
    <w:rsid w:val="005636E9"/>
    <w:rsid w:val="00563A4C"/>
    <w:rsid w:val="005642E7"/>
    <w:rsid w:val="005643BD"/>
    <w:rsid w:val="005646DF"/>
    <w:rsid w:val="00565960"/>
    <w:rsid w:val="005660DB"/>
    <w:rsid w:val="005661E3"/>
    <w:rsid w:val="00566371"/>
    <w:rsid w:val="00566414"/>
    <w:rsid w:val="00566A65"/>
    <w:rsid w:val="00566B1C"/>
    <w:rsid w:val="00566B4A"/>
    <w:rsid w:val="00567A8D"/>
    <w:rsid w:val="00567BC9"/>
    <w:rsid w:val="00567C4D"/>
    <w:rsid w:val="00567E02"/>
    <w:rsid w:val="005700E0"/>
    <w:rsid w:val="005707A8"/>
    <w:rsid w:val="0057090B"/>
    <w:rsid w:val="005711D6"/>
    <w:rsid w:val="005713D2"/>
    <w:rsid w:val="00571773"/>
    <w:rsid w:val="00571E21"/>
    <w:rsid w:val="00571E5B"/>
    <w:rsid w:val="00572B20"/>
    <w:rsid w:val="00572DC6"/>
    <w:rsid w:val="00572F19"/>
    <w:rsid w:val="00572F8D"/>
    <w:rsid w:val="005732A7"/>
    <w:rsid w:val="00574803"/>
    <w:rsid w:val="00574B95"/>
    <w:rsid w:val="0057602A"/>
    <w:rsid w:val="005765F7"/>
    <w:rsid w:val="0057680E"/>
    <w:rsid w:val="00576FBF"/>
    <w:rsid w:val="00577EA3"/>
    <w:rsid w:val="00577FCB"/>
    <w:rsid w:val="0058011E"/>
    <w:rsid w:val="005802EF"/>
    <w:rsid w:val="00580332"/>
    <w:rsid w:val="005804F2"/>
    <w:rsid w:val="00580C9B"/>
    <w:rsid w:val="0058192C"/>
    <w:rsid w:val="00581A23"/>
    <w:rsid w:val="00581CF9"/>
    <w:rsid w:val="005822D0"/>
    <w:rsid w:val="00582BED"/>
    <w:rsid w:val="00582C21"/>
    <w:rsid w:val="00583019"/>
    <w:rsid w:val="005831EF"/>
    <w:rsid w:val="0058332C"/>
    <w:rsid w:val="005835A2"/>
    <w:rsid w:val="005838AC"/>
    <w:rsid w:val="005839F8"/>
    <w:rsid w:val="00583D33"/>
    <w:rsid w:val="00583F8B"/>
    <w:rsid w:val="0058462A"/>
    <w:rsid w:val="00584955"/>
    <w:rsid w:val="005863CE"/>
    <w:rsid w:val="005865D9"/>
    <w:rsid w:val="0058696B"/>
    <w:rsid w:val="0058699B"/>
    <w:rsid w:val="00587055"/>
    <w:rsid w:val="005872EF"/>
    <w:rsid w:val="00587378"/>
    <w:rsid w:val="00587D48"/>
    <w:rsid w:val="005906CE"/>
    <w:rsid w:val="005906E1"/>
    <w:rsid w:val="00590FB6"/>
    <w:rsid w:val="005910B6"/>
    <w:rsid w:val="0059112E"/>
    <w:rsid w:val="0059127F"/>
    <w:rsid w:val="005918F4"/>
    <w:rsid w:val="00591A4D"/>
    <w:rsid w:val="00591C93"/>
    <w:rsid w:val="0059204D"/>
    <w:rsid w:val="005923DD"/>
    <w:rsid w:val="005923E3"/>
    <w:rsid w:val="0059253E"/>
    <w:rsid w:val="0059282D"/>
    <w:rsid w:val="00592C1F"/>
    <w:rsid w:val="00593031"/>
    <w:rsid w:val="00593493"/>
    <w:rsid w:val="00593670"/>
    <w:rsid w:val="00593A9E"/>
    <w:rsid w:val="00593B7D"/>
    <w:rsid w:val="00593C69"/>
    <w:rsid w:val="00593C8E"/>
    <w:rsid w:val="0059419A"/>
    <w:rsid w:val="005948E9"/>
    <w:rsid w:val="00594DE4"/>
    <w:rsid w:val="00595067"/>
    <w:rsid w:val="005951CB"/>
    <w:rsid w:val="0059550A"/>
    <w:rsid w:val="00595691"/>
    <w:rsid w:val="00595BAA"/>
    <w:rsid w:val="00596041"/>
    <w:rsid w:val="00596231"/>
    <w:rsid w:val="005966B1"/>
    <w:rsid w:val="005966B6"/>
    <w:rsid w:val="005968CB"/>
    <w:rsid w:val="00596B06"/>
    <w:rsid w:val="00596C67"/>
    <w:rsid w:val="005970C0"/>
    <w:rsid w:val="00597306"/>
    <w:rsid w:val="00597DBF"/>
    <w:rsid w:val="00597EE5"/>
    <w:rsid w:val="00597EEF"/>
    <w:rsid w:val="00597F7C"/>
    <w:rsid w:val="005A00C3"/>
    <w:rsid w:val="005A061D"/>
    <w:rsid w:val="005A0B92"/>
    <w:rsid w:val="005A12B6"/>
    <w:rsid w:val="005A18BA"/>
    <w:rsid w:val="005A2BBE"/>
    <w:rsid w:val="005A2FA5"/>
    <w:rsid w:val="005A3C2A"/>
    <w:rsid w:val="005A4289"/>
    <w:rsid w:val="005A4371"/>
    <w:rsid w:val="005A443C"/>
    <w:rsid w:val="005A5197"/>
    <w:rsid w:val="005A54B1"/>
    <w:rsid w:val="005A5AC3"/>
    <w:rsid w:val="005A5C3B"/>
    <w:rsid w:val="005A5CA4"/>
    <w:rsid w:val="005A5D1E"/>
    <w:rsid w:val="005A6710"/>
    <w:rsid w:val="005A703A"/>
    <w:rsid w:val="005A73EE"/>
    <w:rsid w:val="005A791E"/>
    <w:rsid w:val="005A7E3B"/>
    <w:rsid w:val="005B0EA2"/>
    <w:rsid w:val="005B1707"/>
    <w:rsid w:val="005B1B72"/>
    <w:rsid w:val="005B1DED"/>
    <w:rsid w:val="005B2990"/>
    <w:rsid w:val="005B2E4B"/>
    <w:rsid w:val="005B30A6"/>
    <w:rsid w:val="005B3686"/>
    <w:rsid w:val="005B3BC3"/>
    <w:rsid w:val="005B3F41"/>
    <w:rsid w:val="005B4219"/>
    <w:rsid w:val="005B422A"/>
    <w:rsid w:val="005B425D"/>
    <w:rsid w:val="005B48A3"/>
    <w:rsid w:val="005B4D85"/>
    <w:rsid w:val="005B51DF"/>
    <w:rsid w:val="005B5242"/>
    <w:rsid w:val="005B52B9"/>
    <w:rsid w:val="005B5582"/>
    <w:rsid w:val="005B62C8"/>
    <w:rsid w:val="005B67CC"/>
    <w:rsid w:val="005B6B7B"/>
    <w:rsid w:val="005B710B"/>
    <w:rsid w:val="005C0134"/>
    <w:rsid w:val="005C047A"/>
    <w:rsid w:val="005C0AA9"/>
    <w:rsid w:val="005C1504"/>
    <w:rsid w:val="005C159E"/>
    <w:rsid w:val="005C1634"/>
    <w:rsid w:val="005C1986"/>
    <w:rsid w:val="005C1A0C"/>
    <w:rsid w:val="005C1E4B"/>
    <w:rsid w:val="005C264F"/>
    <w:rsid w:val="005C2E9B"/>
    <w:rsid w:val="005C3F6E"/>
    <w:rsid w:val="005C3FEB"/>
    <w:rsid w:val="005C45E7"/>
    <w:rsid w:val="005C4709"/>
    <w:rsid w:val="005C47CA"/>
    <w:rsid w:val="005C56A9"/>
    <w:rsid w:val="005C5F6E"/>
    <w:rsid w:val="005C615A"/>
    <w:rsid w:val="005C6E1D"/>
    <w:rsid w:val="005C6F02"/>
    <w:rsid w:val="005C72C1"/>
    <w:rsid w:val="005C7405"/>
    <w:rsid w:val="005C77C0"/>
    <w:rsid w:val="005C7EEA"/>
    <w:rsid w:val="005C7EF3"/>
    <w:rsid w:val="005D044C"/>
    <w:rsid w:val="005D153B"/>
    <w:rsid w:val="005D18BB"/>
    <w:rsid w:val="005D1CDD"/>
    <w:rsid w:val="005D29C7"/>
    <w:rsid w:val="005D2C4A"/>
    <w:rsid w:val="005D2C89"/>
    <w:rsid w:val="005D2DCD"/>
    <w:rsid w:val="005D2E18"/>
    <w:rsid w:val="005D2F33"/>
    <w:rsid w:val="005D3241"/>
    <w:rsid w:val="005D32DB"/>
    <w:rsid w:val="005D3357"/>
    <w:rsid w:val="005D34DD"/>
    <w:rsid w:val="005D3655"/>
    <w:rsid w:val="005D366F"/>
    <w:rsid w:val="005D41FE"/>
    <w:rsid w:val="005D43C4"/>
    <w:rsid w:val="005D4544"/>
    <w:rsid w:val="005D4AC2"/>
    <w:rsid w:val="005D4EDF"/>
    <w:rsid w:val="005D5173"/>
    <w:rsid w:val="005D5520"/>
    <w:rsid w:val="005D5DCF"/>
    <w:rsid w:val="005D6520"/>
    <w:rsid w:val="005D66FA"/>
    <w:rsid w:val="005D6883"/>
    <w:rsid w:val="005D6C2F"/>
    <w:rsid w:val="005D6CA1"/>
    <w:rsid w:val="005D76EF"/>
    <w:rsid w:val="005D79EF"/>
    <w:rsid w:val="005D7BC4"/>
    <w:rsid w:val="005E0633"/>
    <w:rsid w:val="005E20D4"/>
    <w:rsid w:val="005E2A7B"/>
    <w:rsid w:val="005E2BC2"/>
    <w:rsid w:val="005E4068"/>
    <w:rsid w:val="005E44B7"/>
    <w:rsid w:val="005E4A31"/>
    <w:rsid w:val="005E4B51"/>
    <w:rsid w:val="005E583C"/>
    <w:rsid w:val="005E5EA1"/>
    <w:rsid w:val="005E7129"/>
    <w:rsid w:val="005E7590"/>
    <w:rsid w:val="005E7B15"/>
    <w:rsid w:val="005E7DE1"/>
    <w:rsid w:val="005F05CC"/>
    <w:rsid w:val="005F0F1C"/>
    <w:rsid w:val="005F1027"/>
    <w:rsid w:val="005F129B"/>
    <w:rsid w:val="005F156A"/>
    <w:rsid w:val="005F1B26"/>
    <w:rsid w:val="005F2386"/>
    <w:rsid w:val="005F24F9"/>
    <w:rsid w:val="005F256E"/>
    <w:rsid w:val="005F2E39"/>
    <w:rsid w:val="005F334E"/>
    <w:rsid w:val="005F3543"/>
    <w:rsid w:val="005F398B"/>
    <w:rsid w:val="005F4352"/>
    <w:rsid w:val="005F43C7"/>
    <w:rsid w:val="005F45B2"/>
    <w:rsid w:val="005F482B"/>
    <w:rsid w:val="005F4DEB"/>
    <w:rsid w:val="005F530A"/>
    <w:rsid w:val="005F5631"/>
    <w:rsid w:val="005F5734"/>
    <w:rsid w:val="005F5C22"/>
    <w:rsid w:val="005F5C82"/>
    <w:rsid w:val="005F5D9D"/>
    <w:rsid w:val="005F5EF5"/>
    <w:rsid w:val="005F6184"/>
    <w:rsid w:val="005F6525"/>
    <w:rsid w:val="005F6826"/>
    <w:rsid w:val="005F6AA6"/>
    <w:rsid w:val="005F7586"/>
    <w:rsid w:val="005F7674"/>
    <w:rsid w:val="005F7843"/>
    <w:rsid w:val="005F7DF5"/>
    <w:rsid w:val="005F7EB8"/>
    <w:rsid w:val="00600A65"/>
    <w:rsid w:val="00600ADD"/>
    <w:rsid w:val="006010C1"/>
    <w:rsid w:val="00601177"/>
    <w:rsid w:val="006015D3"/>
    <w:rsid w:val="00601A51"/>
    <w:rsid w:val="00601AFA"/>
    <w:rsid w:val="00601C6B"/>
    <w:rsid w:val="00603026"/>
    <w:rsid w:val="0060320A"/>
    <w:rsid w:val="006035D5"/>
    <w:rsid w:val="006047EB"/>
    <w:rsid w:val="0060485A"/>
    <w:rsid w:val="00604985"/>
    <w:rsid w:val="00604BE8"/>
    <w:rsid w:val="00604CCE"/>
    <w:rsid w:val="00604FDF"/>
    <w:rsid w:val="006050D7"/>
    <w:rsid w:val="00605648"/>
    <w:rsid w:val="0060565B"/>
    <w:rsid w:val="0060595C"/>
    <w:rsid w:val="00605C57"/>
    <w:rsid w:val="00605FF6"/>
    <w:rsid w:val="006061DF"/>
    <w:rsid w:val="00606876"/>
    <w:rsid w:val="00606F8C"/>
    <w:rsid w:val="006077BA"/>
    <w:rsid w:val="00610A0A"/>
    <w:rsid w:val="00610C1F"/>
    <w:rsid w:val="00611763"/>
    <w:rsid w:val="00612416"/>
    <w:rsid w:val="006128A3"/>
    <w:rsid w:val="00612A7D"/>
    <w:rsid w:val="0061307A"/>
    <w:rsid w:val="006132F1"/>
    <w:rsid w:val="006138FD"/>
    <w:rsid w:val="0061414D"/>
    <w:rsid w:val="00614663"/>
    <w:rsid w:val="00614A36"/>
    <w:rsid w:val="00614A4A"/>
    <w:rsid w:val="00615091"/>
    <w:rsid w:val="006152C6"/>
    <w:rsid w:val="006152EF"/>
    <w:rsid w:val="006154FA"/>
    <w:rsid w:val="00616081"/>
    <w:rsid w:val="00616319"/>
    <w:rsid w:val="00616391"/>
    <w:rsid w:val="0061670B"/>
    <w:rsid w:val="006167A2"/>
    <w:rsid w:val="006176D7"/>
    <w:rsid w:val="00617C82"/>
    <w:rsid w:val="00617C94"/>
    <w:rsid w:val="00617CF2"/>
    <w:rsid w:val="006202C3"/>
    <w:rsid w:val="0062038D"/>
    <w:rsid w:val="006214D2"/>
    <w:rsid w:val="00621647"/>
    <w:rsid w:val="00621A81"/>
    <w:rsid w:val="00621B59"/>
    <w:rsid w:val="006222E3"/>
    <w:rsid w:val="006228CC"/>
    <w:rsid w:val="00622D0F"/>
    <w:rsid w:val="00623F42"/>
    <w:rsid w:val="006245C2"/>
    <w:rsid w:val="0062479C"/>
    <w:rsid w:val="006251B6"/>
    <w:rsid w:val="006252CA"/>
    <w:rsid w:val="00625A2C"/>
    <w:rsid w:val="00626A4E"/>
    <w:rsid w:val="00626C47"/>
    <w:rsid w:val="0062751E"/>
    <w:rsid w:val="00627E02"/>
    <w:rsid w:val="00630248"/>
    <w:rsid w:val="00630A9A"/>
    <w:rsid w:val="00630CD4"/>
    <w:rsid w:val="00630EF9"/>
    <w:rsid w:val="00631162"/>
    <w:rsid w:val="006311F1"/>
    <w:rsid w:val="0063167C"/>
    <w:rsid w:val="006316F0"/>
    <w:rsid w:val="00631818"/>
    <w:rsid w:val="00631C35"/>
    <w:rsid w:val="00632032"/>
    <w:rsid w:val="0063251B"/>
    <w:rsid w:val="006328E7"/>
    <w:rsid w:val="00633092"/>
    <w:rsid w:val="00633471"/>
    <w:rsid w:val="00633B7E"/>
    <w:rsid w:val="00633C34"/>
    <w:rsid w:val="00633EE1"/>
    <w:rsid w:val="006342AA"/>
    <w:rsid w:val="00634380"/>
    <w:rsid w:val="006343AA"/>
    <w:rsid w:val="00634B06"/>
    <w:rsid w:val="006353DA"/>
    <w:rsid w:val="006354F1"/>
    <w:rsid w:val="00636180"/>
    <w:rsid w:val="006361AD"/>
    <w:rsid w:val="00636937"/>
    <w:rsid w:val="00636FAB"/>
    <w:rsid w:val="006372FC"/>
    <w:rsid w:val="0063737F"/>
    <w:rsid w:val="006373B2"/>
    <w:rsid w:val="00637482"/>
    <w:rsid w:val="0063748A"/>
    <w:rsid w:val="006374C9"/>
    <w:rsid w:val="0063759D"/>
    <w:rsid w:val="0063789C"/>
    <w:rsid w:val="0064001A"/>
    <w:rsid w:val="0064018C"/>
    <w:rsid w:val="006401D6"/>
    <w:rsid w:val="00640247"/>
    <w:rsid w:val="0064087B"/>
    <w:rsid w:val="00640C1E"/>
    <w:rsid w:val="00640C8A"/>
    <w:rsid w:val="00640F45"/>
    <w:rsid w:val="00641059"/>
    <w:rsid w:val="00641101"/>
    <w:rsid w:val="006414FD"/>
    <w:rsid w:val="0064189A"/>
    <w:rsid w:val="0064206A"/>
    <w:rsid w:val="0064218B"/>
    <w:rsid w:val="006424C1"/>
    <w:rsid w:val="006424EA"/>
    <w:rsid w:val="006426C0"/>
    <w:rsid w:val="006426F8"/>
    <w:rsid w:val="00643139"/>
    <w:rsid w:val="00643C87"/>
    <w:rsid w:val="00643D40"/>
    <w:rsid w:val="00643F27"/>
    <w:rsid w:val="00643FFD"/>
    <w:rsid w:val="006442DC"/>
    <w:rsid w:val="00644B19"/>
    <w:rsid w:val="00644B85"/>
    <w:rsid w:val="00644BCD"/>
    <w:rsid w:val="00645070"/>
    <w:rsid w:val="00645D84"/>
    <w:rsid w:val="00645E26"/>
    <w:rsid w:val="0064637D"/>
    <w:rsid w:val="00646AAF"/>
    <w:rsid w:val="00646DFE"/>
    <w:rsid w:val="00646F80"/>
    <w:rsid w:val="006470E1"/>
    <w:rsid w:val="00647B3B"/>
    <w:rsid w:val="006501B5"/>
    <w:rsid w:val="00651822"/>
    <w:rsid w:val="0065195E"/>
    <w:rsid w:val="0065216F"/>
    <w:rsid w:val="0065250B"/>
    <w:rsid w:val="006525BC"/>
    <w:rsid w:val="006526E5"/>
    <w:rsid w:val="00652D1E"/>
    <w:rsid w:val="00652E89"/>
    <w:rsid w:val="00652E8A"/>
    <w:rsid w:val="0065338D"/>
    <w:rsid w:val="0065376B"/>
    <w:rsid w:val="00653B49"/>
    <w:rsid w:val="00654260"/>
    <w:rsid w:val="00654F7A"/>
    <w:rsid w:val="006551CE"/>
    <w:rsid w:val="0065618A"/>
    <w:rsid w:val="00656466"/>
    <w:rsid w:val="006565B5"/>
    <w:rsid w:val="006569AB"/>
    <w:rsid w:val="00660630"/>
    <w:rsid w:val="00660885"/>
    <w:rsid w:val="00660C6E"/>
    <w:rsid w:val="00661721"/>
    <w:rsid w:val="0066194B"/>
    <w:rsid w:val="006619F8"/>
    <w:rsid w:val="00662370"/>
    <w:rsid w:val="00662865"/>
    <w:rsid w:val="00663020"/>
    <w:rsid w:val="00663213"/>
    <w:rsid w:val="00663928"/>
    <w:rsid w:val="0066414F"/>
    <w:rsid w:val="006647B0"/>
    <w:rsid w:val="006648E5"/>
    <w:rsid w:val="00664B00"/>
    <w:rsid w:val="0066512C"/>
    <w:rsid w:val="006651D3"/>
    <w:rsid w:val="006653B1"/>
    <w:rsid w:val="0066557C"/>
    <w:rsid w:val="0066575E"/>
    <w:rsid w:val="0066621F"/>
    <w:rsid w:val="006665A5"/>
    <w:rsid w:val="006666DE"/>
    <w:rsid w:val="00666813"/>
    <w:rsid w:val="0066693A"/>
    <w:rsid w:val="0066766C"/>
    <w:rsid w:val="00667F04"/>
    <w:rsid w:val="00667F77"/>
    <w:rsid w:val="006700B5"/>
    <w:rsid w:val="006704F0"/>
    <w:rsid w:val="00670C56"/>
    <w:rsid w:val="00670FC6"/>
    <w:rsid w:val="00671E0A"/>
    <w:rsid w:val="00671E63"/>
    <w:rsid w:val="00672109"/>
    <w:rsid w:val="006723FA"/>
    <w:rsid w:val="00672627"/>
    <w:rsid w:val="006728EC"/>
    <w:rsid w:val="00672D52"/>
    <w:rsid w:val="00672FDC"/>
    <w:rsid w:val="006733E5"/>
    <w:rsid w:val="0067492D"/>
    <w:rsid w:val="00674A2C"/>
    <w:rsid w:val="00674A92"/>
    <w:rsid w:val="00674AA5"/>
    <w:rsid w:val="00674E4C"/>
    <w:rsid w:val="00674E88"/>
    <w:rsid w:val="0067509B"/>
    <w:rsid w:val="006751EB"/>
    <w:rsid w:val="006751F1"/>
    <w:rsid w:val="006752A2"/>
    <w:rsid w:val="006753BC"/>
    <w:rsid w:val="0067584A"/>
    <w:rsid w:val="00675C17"/>
    <w:rsid w:val="0067695C"/>
    <w:rsid w:val="00676BA9"/>
    <w:rsid w:val="00676BF6"/>
    <w:rsid w:val="00676E1E"/>
    <w:rsid w:val="00677B95"/>
    <w:rsid w:val="006803FE"/>
    <w:rsid w:val="00680507"/>
    <w:rsid w:val="00680D19"/>
    <w:rsid w:val="00680D29"/>
    <w:rsid w:val="006816D2"/>
    <w:rsid w:val="00682BB1"/>
    <w:rsid w:val="00682E03"/>
    <w:rsid w:val="006831F2"/>
    <w:rsid w:val="00683637"/>
    <w:rsid w:val="0068395F"/>
    <w:rsid w:val="00683C2F"/>
    <w:rsid w:val="0068445D"/>
    <w:rsid w:val="0068496E"/>
    <w:rsid w:val="00684C99"/>
    <w:rsid w:val="0068524D"/>
    <w:rsid w:val="006858BA"/>
    <w:rsid w:val="006859C7"/>
    <w:rsid w:val="00685AD0"/>
    <w:rsid w:val="006867D4"/>
    <w:rsid w:val="00687067"/>
    <w:rsid w:val="0068710C"/>
    <w:rsid w:val="00687C1E"/>
    <w:rsid w:val="00687C6A"/>
    <w:rsid w:val="00687C87"/>
    <w:rsid w:val="00687D53"/>
    <w:rsid w:val="00687E14"/>
    <w:rsid w:val="006904AD"/>
    <w:rsid w:val="00690D3E"/>
    <w:rsid w:val="00690FDD"/>
    <w:rsid w:val="00691956"/>
    <w:rsid w:val="00691D3E"/>
    <w:rsid w:val="006920C4"/>
    <w:rsid w:val="0069247E"/>
    <w:rsid w:val="0069299E"/>
    <w:rsid w:val="00692F71"/>
    <w:rsid w:val="00693767"/>
    <w:rsid w:val="00694070"/>
    <w:rsid w:val="00694351"/>
    <w:rsid w:val="00694A69"/>
    <w:rsid w:val="00694D2B"/>
    <w:rsid w:val="00694FCD"/>
    <w:rsid w:val="00694FF7"/>
    <w:rsid w:val="006951BA"/>
    <w:rsid w:val="006957A1"/>
    <w:rsid w:val="00695AE8"/>
    <w:rsid w:val="00695B68"/>
    <w:rsid w:val="00695C98"/>
    <w:rsid w:val="00695F7C"/>
    <w:rsid w:val="006962D3"/>
    <w:rsid w:val="00696613"/>
    <w:rsid w:val="00696646"/>
    <w:rsid w:val="006976B4"/>
    <w:rsid w:val="006A032D"/>
    <w:rsid w:val="006A06A1"/>
    <w:rsid w:val="006A0A89"/>
    <w:rsid w:val="006A0B04"/>
    <w:rsid w:val="006A0E36"/>
    <w:rsid w:val="006A105A"/>
    <w:rsid w:val="006A129B"/>
    <w:rsid w:val="006A16EB"/>
    <w:rsid w:val="006A1A1B"/>
    <w:rsid w:val="006A1AB8"/>
    <w:rsid w:val="006A1F1B"/>
    <w:rsid w:val="006A2BC3"/>
    <w:rsid w:val="006A3451"/>
    <w:rsid w:val="006A35CE"/>
    <w:rsid w:val="006A3D7D"/>
    <w:rsid w:val="006A421C"/>
    <w:rsid w:val="006A45C7"/>
    <w:rsid w:val="006A476F"/>
    <w:rsid w:val="006A4F68"/>
    <w:rsid w:val="006A5091"/>
    <w:rsid w:val="006A5AA3"/>
    <w:rsid w:val="006A60EF"/>
    <w:rsid w:val="006A6620"/>
    <w:rsid w:val="006A6834"/>
    <w:rsid w:val="006A6C64"/>
    <w:rsid w:val="006A6F41"/>
    <w:rsid w:val="006A71D3"/>
    <w:rsid w:val="006B019B"/>
    <w:rsid w:val="006B0500"/>
    <w:rsid w:val="006B078D"/>
    <w:rsid w:val="006B0849"/>
    <w:rsid w:val="006B0AAB"/>
    <w:rsid w:val="006B18F1"/>
    <w:rsid w:val="006B1BD5"/>
    <w:rsid w:val="006B22C2"/>
    <w:rsid w:val="006B244B"/>
    <w:rsid w:val="006B2B5A"/>
    <w:rsid w:val="006B2BC2"/>
    <w:rsid w:val="006B2D28"/>
    <w:rsid w:val="006B2F5B"/>
    <w:rsid w:val="006B31BE"/>
    <w:rsid w:val="006B320A"/>
    <w:rsid w:val="006B3561"/>
    <w:rsid w:val="006B3A00"/>
    <w:rsid w:val="006B3BA5"/>
    <w:rsid w:val="006B42E3"/>
    <w:rsid w:val="006B48B5"/>
    <w:rsid w:val="006B4C66"/>
    <w:rsid w:val="006B55B8"/>
    <w:rsid w:val="006B5A7A"/>
    <w:rsid w:val="006B5C94"/>
    <w:rsid w:val="006B5CAD"/>
    <w:rsid w:val="006B5DF8"/>
    <w:rsid w:val="006B64B7"/>
    <w:rsid w:val="006B6823"/>
    <w:rsid w:val="006B7072"/>
    <w:rsid w:val="006B7315"/>
    <w:rsid w:val="006B7F50"/>
    <w:rsid w:val="006B7FE4"/>
    <w:rsid w:val="006C07C2"/>
    <w:rsid w:val="006C0856"/>
    <w:rsid w:val="006C0A51"/>
    <w:rsid w:val="006C1443"/>
    <w:rsid w:val="006C171C"/>
    <w:rsid w:val="006C1958"/>
    <w:rsid w:val="006C1CB4"/>
    <w:rsid w:val="006C23E7"/>
    <w:rsid w:val="006C25E6"/>
    <w:rsid w:val="006C31E4"/>
    <w:rsid w:val="006C31FC"/>
    <w:rsid w:val="006C373A"/>
    <w:rsid w:val="006C3F45"/>
    <w:rsid w:val="006C4255"/>
    <w:rsid w:val="006C4D13"/>
    <w:rsid w:val="006C4F59"/>
    <w:rsid w:val="006C5046"/>
    <w:rsid w:val="006C50CE"/>
    <w:rsid w:val="006C516E"/>
    <w:rsid w:val="006C5743"/>
    <w:rsid w:val="006C634A"/>
    <w:rsid w:val="006C6390"/>
    <w:rsid w:val="006C75C2"/>
    <w:rsid w:val="006C782A"/>
    <w:rsid w:val="006D00CA"/>
    <w:rsid w:val="006D0225"/>
    <w:rsid w:val="006D0680"/>
    <w:rsid w:val="006D08EF"/>
    <w:rsid w:val="006D1298"/>
    <w:rsid w:val="006D13FE"/>
    <w:rsid w:val="006D1C14"/>
    <w:rsid w:val="006D1FE9"/>
    <w:rsid w:val="006D216B"/>
    <w:rsid w:val="006D2398"/>
    <w:rsid w:val="006D409C"/>
    <w:rsid w:val="006D42C9"/>
    <w:rsid w:val="006D4415"/>
    <w:rsid w:val="006D454B"/>
    <w:rsid w:val="006D45AB"/>
    <w:rsid w:val="006D4C49"/>
    <w:rsid w:val="006D5062"/>
    <w:rsid w:val="006D5217"/>
    <w:rsid w:val="006D57DA"/>
    <w:rsid w:val="006D5A1D"/>
    <w:rsid w:val="006D5B0B"/>
    <w:rsid w:val="006D5C66"/>
    <w:rsid w:val="006D6746"/>
    <w:rsid w:val="006D6756"/>
    <w:rsid w:val="006D721E"/>
    <w:rsid w:val="006D780D"/>
    <w:rsid w:val="006D7D4F"/>
    <w:rsid w:val="006E06FE"/>
    <w:rsid w:val="006E0897"/>
    <w:rsid w:val="006E0AC3"/>
    <w:rsid w:val="006E0EDA"/>
    <w:rsid w:val="006E1216"/>
    <w:rsid w:val="006E152C"/>
    <w:rsid w:val="006E19DE"/>
    <w:rsid w:val="006E1BF1"/>
    <w:rsid w:val="006E1CBC"/>
    <w:rsid w:val="006E1CC5"/>
    <w:rsid w:val="006E2856"/>
    <w:rsid w:val="006E2CA6"/>
    <w:rsid w:val="006E3205"/>
    <w:rsid w:val="006E35A6"/>
    <w:rsid w:val="006E3646"/>
    <w:rsid w:val="006E4694"/>
    <w:rsid w:val="006E46A7"/>
    <w:rsid w:val="006E472B"/>
    <w:rsid w:val="006E4B60"/>
    <w:rsid w:val="006E4F20"/>
    <w:rsid w:val="006E4FF5"/>
    <w:rsid w:val="006E57CF"/>
    <w:rsid w:val="006E5CDC"/>
    <w:rsid w:val="006E66E8"/>
    <w:rsid w:val="006E6849"/>
    <w:rsid w:val="006E730A"/>
    <w:rsid w:val="006E7B54"/>
    <w:rsid w:val="006E7BCD"/>
    <w:rsid w:val="006F003F"/>
    <w:rsid w:val="006F0A7F"/>
    <w:rsid w:val="006F0C6D"/>
    <w:rsid w:val="006F0FF3"/>
    <w:rsid w:val="006F1A58"/>
    <w:rsid w:val="006F2423"/>
    <w:rsid w:val="006F29D5"/>
    <w:rsid w:val="006F2FCF"/>
    <w:rsid w:val="006F3811"/>
    <w:rsid w:val="006F386C"/>
    <w:rsid w:val="006F3D67"/>
    <w:rsid w:val="006F458A"/>
    <w:rsid w:val="006F5672"/>
    <w:rsid w:val="006F569B"/>
    <w:rsid w:val="006F5A3D"/>
    <w:rsid w:val="006F6FCE"/>
    <w:rsid w:val="006F7297"/>
    <w:rsid w:val="0070029D"/>
    <w:rsid w:val="007002F3"/>
    <w:rsid w:val="0070095B"/>
    <w:rsid w:val="00700DA5"/>
    <w:rsid w:val="00701E35"/>
    <w:rsid w:val="00701F36"/>
    <w:rsid w:val="00702A0B"/>
    <w:rsid w:val="00702AA9"/>
    <w:rsid w:val="00702C4C"/>
    <w:rsid w:val="00703000"/>
    <w:rsid w:val="0070394B"/>
    <w:rsid w:val="007039EA"/>
    <w:rsid w:val="00703BBF"/>
    <w:rsid w:val="00703E99"/>
    <w:rsid w:val="0070459F"/>
    <w:rsid w:val="00704B6E"/>
    <w:rsid w:val="00704EA7"/>
    <w:rsid w:val="00704F93"/>
    <w:rsid w:val="00705164"/>
    <w:rsid w:val="0070520F"/>
    <w:rsid w:val="0070537C"/>
    <w:rsid w:val="007053F8"/>
    <w:rsid w:val="007057C4"/>
    <w:rsid w:val="00705F4C"/>
    <w:rsid w:val="00707027"/>
    <w:rsid w:val="00707276"/>
    <w:rsid w:val="00707292"/>
    <w:rsid w:val="007076F2"/>
    <w:rsid w:val="00707893"/>
    <w:rsid w:val="00707E7D"/>
    <w:rsid w:val="00707F98"/>
    <w:rsid w:val="00710500"/>
    <w:rsid w:val="00710BE1"/>
    <w:rsid w:val="007110DA"/>
    <w:rsid w:val="00711F75"/>
    <w:rsid w:val="00711FD4"/>
    <w:rsid w:val="007129F1"/>
    <w:rsid w:val="007134E4"/>
    <w:rsid w:val="00713666"/>
    <w:rsid w:val="00713764"/>
    <w:rsid w:val="007143C3"/>
    <w:rsid w:val="007144D1"/>
    <w:rsid w:val="00714796"/>
    <w:rsid w:val="007148F3"/>
    <w:rsid w:val="00714B8B"/>
    <w:rsid w:val="00714D4F"/>
    <w:rsid w:val="0071510C"/>
    <w:rsid w:val="007153E2"/>
    <w:rsid w:val="00715531"/>
    <w:rsid w:val="00715B10"/>
    <w:rsid w:val="0071601E"/>
    <w:rsid w:val="0071668E"/>
    <w:rsid w:val="00716DC6"/>
    <w:rsid w:val="00717D93"/>
    <w:rsid w:val="00717E3E"/>
    <w:rsid w:val="00717FD1"/>
    <w:rsid w:val="007203F2"/>
    <w:rsid w:val="00720A20"/>
    <w:rsid w:val="00720BCA"/>
    <w:rsid w:val="0072102F"/>
    <w:rsid w:val="00721049"/>
    <w:rsid w:val="007215A9"/>
    <w:rsid w:val="0072182B"/>
    <w:rsid w:val="00721B35"/>
    <w:rsid w:val="00722C88"/>
    <w:rsid w:val="007230AA"/>
    <w:rsid w:val="00723279"/>
    <w:rsid w:val="00723BFF"/>
    <w:rsid w:val="00723ED8"/>
    <w:rsid w:val="007241D9"/>
    <w:rsid w:val="00724304"/>
    <w:rsid w:val="0072498E"/>
    <w:rsid w:val="00724E87"/>
    <w:rsid w:val="00725054"/>
    <w:rsid w:val="007255C3"/>
    <w:rsid w:val="00725D4A"/>
    <w:rsid w:val="00726630"/>
    <w:rsid w:val="00726C8F"/>
    <w:rsid w:val="00726DBE"/>
    <w:rsid w:val="00726FA1"/>
    <w:rsid w:val="007270B9"/>
    <w:rsid w:val="00730470"/>
    <w:rsid w:val="007306BB"/>
    <w:rsid w:val="0073119C"/>
    <w:rsid w:val="0073196A"/>
    <w:rsid w:val="00731993"/>
    <w:rsid w:val="00732667"/>
    <w:rsid w:val="00732CC7"/>
    <w:rsid w:val="00732DF5"/>
    <w:rsid w:val="00733382"/>
    <w:rsid w:val="00733D84"/>
    <w:rsid w:val="00733EE6"/>
    <w:rsid w:val="00734664"/>
    <w:rsid w:val="00734819"/>
    <w:rsid w:val="00734C52"/>
    <w:rsid w:val="00735E1A"/>
    <w:rsid w:val="007367DE"/>
    <w:rsid w:val="00736B28"/>
    <w:rsid w:val="00736D40"/>
    <w:rsid w:val="00736E67"/>
    <w:rsid w:val="00737277"/>
    <w:rsid w:val="00737A63"/>
    <w:rsid w:val="00737C61"/>
    <w:rsid w:val="00740675"/>
    <w:rsid w:val="00740AF3"/>
    <w:rsid w:val="00740C21"/>
    <w:rsid w:val="00740C34"/>
    <w:rsid w:val="007410BF"/>
    <w:rsid w:val="0074190C"/>
    <w:rsid w:val="00741FCC"/>
    <w:rsid w:val="00743233"/>
    <w:rsid w:val="0074367D"/>
    <w:rsid w:val="00743934"/>
    <w:rsid w:val="00744740"/>
    <w:rsid w:val="007449A2"/>
    <w:rsid w:val="00744C9B"/>
    <w:rsid w:val="00745704"/>
    <w:rsid w:val="007468F7"/>
    <w:rsid w:val="00747289"/>
    <w:rsid w:val="007472F6"/>
    <w:rsid w:val="0074738D"/>
    <w:rsid w:val="00747EA5"/>
    <w:rsid w:val="00747FEA"/>
    <w:rsid w:val="00751670"/>
    <w:rsid w:val="00751DD1"/>
    <w:rsid w:val="00751F33"/>
    <w:rsid w:val="00752BC1"/>
    <w:rsid w:val="00752ECC"/>
    <w:rsid w:val="00753924"/>
    <w:rsid w:val="00753E48"/>
    <w:rsid w:val="00753EC9"/>
    <w:rsid w:val="00753F6B"/>
    <w:rsid w:val="007549B3"/>
    <w:rsid w:val="00754B37"/>
    <w:rsid w:val="00754C70"/>
    <w:rsid w:val="007554D4"/>
    <w:rsid w:val="00755AB6"/>
    <w:rsid w:val="00755B13"/>
    <w:rsid w:val="00755E1A"/>
    <w:rsid w:val="00756CA1"/>
    <w:rsid w:val="00756E5F"/>
    <w:rsid w:val="00756F8D"/>
    <w:rsid w:val="00757016"/>
    <w:rsid w:val="00757374"/>
    <w:rsid w:val="00757BE0"/>
    <w:rsid w:val="00757E19"/>
    <w:rsid w:val="00761284"/>
    <w:rsid w:val="007619AD"/>
    <w:rsid w:val="00762B29"/>
    <w:rsid w:val="00762DD7"/>
    <w:rsid w:val="007630AC"/>
    <w:rsid w:val="00763352"/>
    <w:rsid w:val="007635C7"/>
    <w:rsid w:val="007637DB"/>
    <w:rsid w:val="00763868"/>
    <w:rsid w:val="00763884"/>
    <w:rsid w:val="00763947"/>
    <w:rsid w:val="00763AC7"/>
    <w:rsid w:val="00763B35"/>
    <w:rsid w:val="00764704"/>
    <w:rsid w:val="00764796"/>
    <w:rsid w:val="00764C1B"/>
    <w:rsid w:val="00764C7E"/>
    <w:rsid w:val="007651E8"/>
    <w:rsid w:val="00765213"/>
    <w:rsid w:val="007654CC"/>
    <w:rsid w:val="007656C5"/>
    <w:rsid w:val="00765DDE"/>
    <w:rsid w:val="007660EB"/>
    <w:rsid w:val="007664D1"/>
    <w:rsid w:val="00766546"/>
    <w:rsid w:val="00766C3D"/>
    <w:rsid w:val="00766E41"/>
    <w:rsid w:val="00766F58"/>
    <w:rsid w:val="0076723B"/>
    <w:rsid w:val="007676B4"/>
    <w:rsid w:val="007704F9"/>
    <w:rsid w:val="00770A05"/>
    <w:rsid w:val="00770AB1"/>
    <w:rsid w:val="00770C44"/>
    <w:rsid w:val="007713D4"/>
    <w:rsid w:val="007714EB"/>
    <w:rsid w:val="007718E8"/>
    <w:rsid w:val="00771A07"/>
    <w:rsid w:val="0077202A"/>
    <w:rsid w:val="00772182"/>
    <w:rsid w:val="00772355"/>
    <w:rsid w:val="00772778"/>
    <w:rsid w:val="00772982"/>
    <w:rsid w:val="00772C96"/>
    <w:rsid w:val="007731BD"/>
    <w:rsid w:val="007735C1"/>
    <w:rsid w:val="0077401C"/>
    <w:rsid w:val="007746E7"/>
    <w:rsid w:val="007747BF"/>
    <w:rsid w:val="00775A58"/>
    <w:rsid w:val="00775E35"/>
    <w:rsid w:val="00776468"/>
    <w:rsid w:val="007764D6"/>
    <w:rsid w:val="007766E7"/>
    <w:rsid w:val="007767B1"/>
    <w:rsid w:val="0077718E"/>
    <w:rsid w:val="007771C6"/>
    <w:rsid w:val="00777A40"/>
    <w:rsid w:val="00777B9F"/>
    <w:rsid w:val="00777C4F"/>
    <w:rsid w:val="007808B6"/>
    <w:rsid w:val="00780B7F"/>
    <w:rsid w:val="00780BED"/>
    <w:rsid w:val="00780D9E"/>
    <w:rsid w:val="00781044"/>
    <w:rsid w:val="00781045"/>
    <w:rsid w:val="00781154"/>
    <w:rsid w:val="007814F9"/>
    <w:rsid w:val="007822EC"/>
    <w:rsid w:val="00782C4B"/>
    <w:rsid w:val="00782EEA"/>
    <w:rsid w:val="0078369A"/>
    <w:rsid w:val="0078494F"/>
    <w:rsid w:val="00784C7C"/>
    <w:rsid w:val="00784FB3"/>
    <w:rsid w:val="00785279"/>
    <w:rsid w:val="00785502"/>
    <w:rsid w:val="00785935"/>
    <w:rsid w:val="00785BCC"/>
    <w:rsid w:val="007869FD"/>
    <w:rsid w:val="00786C91"/>
    <w:rsid w:val="00787468"/>
    <w:rsid w:val="007877A0"/>
    <w:rsid w:val="0078793B"/>
    <w:rsid w:val="00787983"/>
    <w:rsid w:val="00787D5D"/>
    <w:rsid w:val="00790E38"/>
    <w:rsid w:val="00790FAF"/>
    <w:rsid w:val="007912DA"/>
    <w:rsid w:val="00791D4C"/>
    <w:rsid w:val="00791D6A"/>
    <w:rsid w:val="00792299"/>
    <w:rsid w:val="00793140"/>
    <w:rsid w:val="007932CA"/>
    <w:rsid w:val="0079345E"/>
    <w:rsid w:val="0079355D"/>
    <w:rsid w:val="00793614"/>
    <w:rsid w:val="00793AC7"/>
    <w:rsid w:val="007942D9"/>
    <w:rsid w:val="00794808"/>
    <w:rsid w:val="007949CB"/>
    <w:rsid w:val="00794C79"/>
    <w:rsid w:val="00794C7C"/>
    <w:rsid w:val="00794E6E"/>
    <w:rsid w:val="0079512C"/>
    <w:rsid w:val="007951A6"/>
    <w:rsid w:val="0079523F"/>
    <w:rsid w:val="00795F6D"/>
    <w:rsid w:val="0079618A"/>
    <w:rsid w:val="0079718F"/>
    <w:rsid w:val="00797F0F"/>
    <w:rsid w:val="007A06A3"/>
    <w:rsid w:val="007A06F7"/>
    <w:rsid w:val="007A0A13"/>
    <w:rsid w:val="007A0A30"/>
    <w:rsid w:val="007A0AB5"/>
    <w:rsid w:val="007A0BF2"/>
    <w:rsid w:val="007A1137"/>
    <w:rsid w:val="007A1BE3"/>
    <w:rsid w:val="007A1F5F"/>
    <w:rsid w:val="007A1F74"/>
    <w:rsid w:val="007A2496"/>
    <w:rsid w:val="007A282B"/>
    <w:rsid w:val="007A2A43"/>
    <w:rsid w:val="007A2C4A"/>
    <w:rsid w:val="007A2D42"/>
    <w:rsid w:val="007A2E24"/>
    <w:rsid w:val="007A3379"/>
    <w:rsid w:val="007A339E"/>
    <w:rsid w:val="007A3B2F"/>
    <w:rsid w:val="007A3C7E"/>
    <w:rsid w:val="007A4371"/>
    <w:rsid w:val="007A44A4"/>
    <w:rsid w:val="007A44D7"/>
    <w:rsid w:val="007A4800"/>
    <w:rsid w:val="007A5288"/>
    <w:rsid w:val="007A5B74"/>
    <w:rsid w:val="007A5BCD"/>
    <w:rsid w:val="007A603D"/>
    <w:rsid w:val="007A6A46"/>
    <w:rsid w:val="007A6E12"/>
    <w:rsid w:val="007A7A8F"/>
    <w:rsid w:val="007A7B55"/>
    <w:rsid w:val="007A7F74"/>
    <w:rsid w:val="007B0018"/>
    <w:rsid w:val="007B0B9D"/>
    <w:rsid w:val="007B1019"/>
    <w:rsid w:val="007B189E"/>
    <w:rsid w:val="007B1908"/>
    <w:rsid w:val="007B2109"/>
    <w:rsid w:val="007B21E6"/>
    <w:rsid w:val="007B228F"/>
    <w:rsid w:val="007B2349"/>
    <w:rsid w:val="007B24CC"/>
    <w:rsid w:val="007B2A11"/>
    <w:rsid w:val="007B2A87"/>
    <w:rsid w:val="007B3192"/>
    <w:rsid w:val="007B5806"/>
    <w:rsid w:val="007B6249"/>
    <w:rsid w:val="007B6695"/>
    <w:rsid w:val="007B684E"/>
    <w:rsid w:val="007B7098"/>
    <w:rsid w:val="007C017A"/>
    <w:rsid w:val="007C0FD6"/>
    <w:rsid w:val="007C1035"/>
    <w:rsid w:val="007C13EB"/>
    <w:rsid w:val="007C1ACF"/>
    <w:rsid w:val="007C1CD4"/>
    <w:rsid w:val="007C2400"/>
    <w:rsid w:val="007C3527"/>
    <w:rsid w:val="007C3AD3"/>
    <w:rsid w:val="007C3DEF"/>
    <w:rsid w:val="007C4224"/>
    <w:rsid w:val="007C551D"/>
    <w:rsid w:val="007C5FCD"/>
    <w:rsid w:val="007C602E"/>
    <w:rsid w:val="007C6116"/>
    <w:rsid w:val="007C622D"/>
    <w:rsid w:val="007C79AC"/>
    <w:rsid w:val="007C7D21"/>
    <w:rsid w:val="007C7E43"/>
    <w:rsid w:val="007D0956"/>
    <w:rsid w:val="007D0BA9"/>
    <w:rsid w:val="007D109C"/>
    <w:rsid w:val="007D124C"/>
    <w:rsid w:val="007D1FA6"/>
    <w:rsid w:val="007D21DF"/>
    <w:rsid w:val="007D273A"/>
    <w:rsid w:val="007D2A21"/>
    <w:rsid w:val="007D2BCE"/>
    <w:rsid w:val="007D2FDE"/>
    <w:rsid w:val="007D32B5"/>
    <w:rsid w:val="007D389D"/>
    <w:rsid w:val="007D3D28"/>
    <w:rsid w:val="007D4C1F"/>
    <w:rsid w:val="007D4D83"/>
    <w:rsid w:val="007D50CE"/>
    <w:rsid w:val="007D56F4"/>
    <w:rsid w:val="007D5740"/>
    <w:rsid w:val="007D6016"/>
    <w:rsid w:val="007D6BB3"/>
    <w:rsid w:val="007D6D3A"/>
    <w:rsid w:val="007D6F1E"/>
    <w:rsid w:val="007D7166"/>
    <w:rsid w:val="007D736F"/>
    <w:rsid w:val="007D7D19"/>
    <w:rsid w:val="007E07B3"/>
    <w:rsid w:val="007E07FB"/>
    <w:rsid w:val="007E111C"/>
    <w:rsid w:val="007E1621"/>
    <w:rsid w:val="007E1D04"/>
    <w:rsid w:val="007E25BF"/>
    <w:rsid w:val="007E3090"/>
    <w:rsid w:val="007E30A8"/>
    <w:rsid w:val="007E3B34"/>
    <w:rsid w:val="007E43A6"/>
    <w:rsid w:val="007E44C2"/>
    <w:rsid w:val="007E4763"/>
    <w:rsid w:val="007E4BDB"/>
    <w:rsid w:val="007E4CC1"/>
    <w:rsid w:val="007E4E34"/>
    <w:rsid w:val="007E533C"/>
    <w:rsid w:val="007E7537"/>
    <w:rsid w:val="007E7990"/>
    <w:rsid w:val="007E7C90"/>
    <w:rsid w:val="007E7EE7"/>
    <w:rsid w:val="007F08F8"/>
    <w:rsid w:val="007F0AA7"/>
    <w:rsid w:val="007F0DFA"/>
    <w:rsid w:val="007F0F5F"/>
    <w:rsid w:val="007F129D"/>
    <w:rsid w:val="007F1AA9"/>
    <w:rsid w:val="007F1AEA"/>
    <w:rsid w:val="007F1D5E"/>
    <w:rsid w:val="007F23C4"/>
    <w:rsid w:val="007F29D2"/>
    <w:rsid w:val="007F2FCF"/>
    <w:rsid w:val="007F309B"/>
    <w:rsid w:val="007F3684"/>
    <w:rsid w:val="007F37C1"/>
    <w:rsid w:val="007F3FCD"/>
    <w:rsid w:val="007F4111"/>
    <w:rsid w:val="007F4166"/>
    <w:rsid w:val="007F41D4"/>
    <w:rsid w:val="007F453C"/>
    <w:rsid w:val="007F5C21"/>
    <w:rsid w:val="007F629B"/>
    <w:rsid w:val="007F658C"/>
    <w:rsid w:val="007F6E2E"/>
    <w:rsid w:val="007F7727"/>
    <w:rsid w:val="008000E4"/>
    <w:rsid w:val="008001E7"/>
    <w:rsid w:val="00800382"/>
    <w:rsid w:val="008004CD"/>
    <w:rsid w:val="00800592"/>
    <w:rsid w:val="00800D1A"/>
    <w:rsid w:val="00801493"/>
    <w:rsid w:val="0080175F"/>
    <w:rsid w:val="008023B7"/>
    <w:rsid w:val="00802738"/>
    <w:rsid w:val="00802746"/>
    <w:rsid w:val="00802989"/>
    <w:rsid w:val="00802A45"/>
    <w:rsid w:val="00802DE2"/>
    <w:rsid w:val="00803231"/>
    <w:rsid w:val="0080463A"/>
    <w:rsid w:val="00804D1D"/>
    <w:rsid w:val="008050D4"/>
    <w:rsid w:val="0080510F"/>
    <w:rsid w:val="008053CD"/>
    <w:rsid w:val="00805517"/>
    <w:rsid w:val="008059E6"/>
    <w:rsid w:val="008059F2"/>
    <w:rsid w:val="00805D5A"/>
    <w:rsid w:val="00806678"/>
    <w:rsid w:val="00806841"/>
    <w:rsid w:val="008069C2"/>
    <w:rsid w:val="00806A1F"/>
    <w:rsid w:val="008073C9"/>
    <w:rsid w:val="008075E3"/>
    <w:rsid w:val="00807BCD"/>
    <w:rsid w:val="00807C06"/>
    <w:rsid w:val="00807CD0"/>
    <w:rsid w:val="00807D68"/>
    <w:rsid w:val="00810299"/>
    <w:rsid w:val="008107D2"/>
    <w:rsid w:val="00810A67"/>
    <w:rsid w:val="00810D10"/>
    <w:rsid w:val="00810D63"/>
    <w:rsid w:val="00811620"/>
    <w:rsid w:val="00811929"/>
    <w:rsid w:val="00811962"/>
    <w:rsid w:val="00812142"/>
    <w:rsid w:val="00812292"/>
    <w:rsid w:val="00812397"/>
    <w:rsid w:val="00812554"/>
    <w:rsid w:val="00812EBF"/>
    <w:rsid w:val="00813213"/>
    <w:rsid w:val="00813348"/>
    <w:rsid w:val="0081341E"/>
    <w:rsid w:val="00813F75"/>
    <w:rsid w:val="00814C73"/>
    <w:rsid w:val="00814D61"/>
    <w:rsid w:val="00815200"/>
    <w:rsid w:val="0081604F"/>
    <w:rsid w:val="00816148"/>
    <w:rsid w:val="00816656"/>
    <w:rsid w:val="00817091"/>
    <w:rsid w:val="00817499"/>
    <w:rsid w:val="008178D5"/>
    <w:rsid w:val="00817DC3"/>
    <w:rsid w:val="0082000B"/>
    <w:rsid w:val="0082012A"/>
    <w:rsid w:val="00820B38"/>
    <w:rsid w:val="008219C4"/>
    <w:rsid w:val="00822F28"/>
    <w:rsid w:val="0082315B"/>
    <w:rsid w:val="00823281"/>
    <w:rsid w:val="008232B9"/>
    <w:rsid w:val="00823548"/>
    <w:rsid w:val="00823624"/>
    <w:rsid w:val="00823BBE"/>
    <w:rsid w:val="0082472A"/>
    <w:rsid w:val="00824AC8"/>
    <w:rsid w:val="008251B6"/>
    <w:rsid w:val="00825DB0"/>
    <w:rsid w:val="00825F66"/>
    <w:rsid w:val="00826346"/>
    <w:rsid w:val="008268B1"/>
    <w:rsid w:val="0082696F"/>
    <w:rsid w:val="008273FE"/>
    <w:rsid w:val="008278A8"/>
    <w:rsid w:val="00827966"/>
    <w:rsid w:val="00830306"/>
    <w:rsid w:val="00830428"/>
    <w:rsid w:val="008306F3"/>
    <w:rsid w:val="008308E3"/>
    <w:rsid w:val="0083098F"/>
    <w:rsid w:val="00830A84"/>
    <w:rsid w:val="00830D3B"/>
    <w:rsid w:val="008312B5"/>
    <w:rsid w:val="00831938"/>
    <w:rsid w:val="00831A3E"/>
    <w:rsid w:val="00831CC6"/>
    <w:rsid w:val="00831CC9"/>
    <w:rsid w:val="00832172"/>
    <w:rsid w:val="00832777"/>
    <w:rsid w:val="00832823"/>
    <w:rsid w:val="00832C5B"/>
    <w:rsid w:val="00833322"/>
    <w:rsid w:val="008339A2"/>
    <w:rsid w:val="008339A8"/>
    <w:rsid w:val="00833A0C"/>
    <w:rsid w:val="00833FFB"/>
    <w:rsid w:val="0083465A"/>
    <w:rsid w:val="00834732"/>
    <w:rsid w:val="00834AC6"/>
    <w:rsid w:val="00834FFB"/>
    <w:rsid w:val="00835A1D"/>
    <w:rsid w:val="00835C13"/>
    <w:rsid w:val="00835D9B"/>
    <w:rsid w:val="00836C67"/>
    <w:rsid w:val="008372F9"/>
    <w:rsid w:val="00837319"/>
    <w:rsid w:val="008377D1"/>
    <w:rsid w:val="00837B4C"/>
    <w:rsid w:val="00837C75"/>
    <w:rsid w:val="008404B2"/>
    <w:rsid w:val="00840584"/>
    <w:rsid w:val="00840ECE"/>
    <w:rsid w:val="0084135D"/>
    <w:rsid w:val="00841B87"/>
    <w:rsid w:val="008428CC"/>
    <w:rsid w:val="00842F45"/>
    <w:rsid w:val="008430CE"/>
    <w:rsid w:val="00843149"/>
    <w:rsid w:val="0084413A"/>
    <w:rsid w:val="008442A8"/>
    <w:rsid w:val="008447FB"/>
    <w:rsid w:val="0084512B"/>
    <w:rsid w:val="00845249"/>
    <w:rsid w:val="008455BC"/>
    <w:rsid w:val="008458B4"/>
    <w:rsid w:val="00845C9E"/>
    <w:rsid w:val="00845CAD"/>
    <w:rsid w:val="00845FA4"/>
    <w:rsid w:val="0084604E"/>
    <w:rsid w:val="008461A8"/>
    <w:rsid w:val="008463B9"/>
    <w:rsid w:val="00846882"/>
    <w:rsid w:val="00846950"/>
    <w:rsid w:val="00846BC5"/>
    <w:rsid w:val="00846C85"/>
    <w:rsid w:val="00846EFA"/>
    <w:rsid w:val="00846F57"/>
    <w:rsid w:val="008471DD"/>
    <w:rsid w:val="00847553"/>
    <w:rsid w:val="00847E8D"/>
    <w:rsid w:val="00847F4D"/>
    <w:rsid w:val="00850030"/>
    <w:rsid w:val="00850046"/>
    <w:rsid w:val="00850286"/>
    <w:rsid w:val="00850804"/>
    <w:rsid w:val="00850B7C"/>
    <w:rsid w:val="00850F20"/>
    <w:rsid w:val="0085186C"/>
    <w:rsid w:val="00851ADA"/>
    <w:rsid w:val="00852185"/>
    <w:rsid w:val="00852873"/>
    <w:rsid w:val="00852BFA"/>
    <w:rsid w:val="00852CD1"/>
    <w:rsid w:val="00852D3A"/>
    <w:rsid w:val="00852F48"/>
    <w:rsid w:val="008539A4"/>
    <w:rsid w:val="00853D76"/>
    <w:rsid w:val="00854BD1"/>
    <w:rsid w:val="00855643"/>
    <w:rsid w:val="00855B3E"/>
    <w:rsid w:val="008560FE"/>
    <w:rsid w:val="008561DD"/>
    <w:rsid w:val="008561F8"/>
    <w:rsid w:val="00856201"/>
    <w:rsid w:val="0085669C"/>
    <w:rsid w:val="00857F32"/>
    <w:rsid w:val="00860052"/>
    <w:rsid w:val="008600C9"/>
    <w:rsid w:val="008601DB"/>
    <w:rsid w:val="008605E7"/>
    <w:rsid w:val="00860D5C"/>
    <w:rsid w:val="008617C4"/>
    <w:rsid w:val="00861828"/>
    <w:rsid w:val="00861A10"/>
    <w:rsid w:val="00861CEE"/>
    <w:rsid w:val="008620DE"/>
    <w:rsid w:val="008621AA"/>
    <w:rsid w:val="008625F2"/>
    <w:rsid w:val="00862A97"/>
    <w:rsid w:val="00862B31"/>
    <w:rsid w:val="0086388B"/>
    <w:rsid w:val="00863B3A"/>
    <w:rsid w:val="00863EA5"/>
    <w:rsid w:val="00863EBE"/>
    <w:rsid w:val="008640C7"/>
    <w:rsid w:val="00864554"/>
    <w:rsid w:val="00864E5A"/>
    <w:rsid w:val="00865CE5"/>
    <w:rsid w:val="00866C94"/>
    <w:rsid w:val="00866DAD"/>
    <w:rsid w:val="00867677"/>
    <w:rsid w:val="008678CE"/>
    <w:rsid w:val="00867C0A"/>
    <w:rsid w:val="00870145"/>
    <w:rsid w:val="00870560"/>
    <w:rsid w:val="0087102C"/>
    <w:rsid w:val="00871515"/>
    <w:rsid w:val="008716A3"/>
    <w:rsid w:val="00871B2C"/>
    <w:rsid w:val="00871E5A"/>
    <w:rsid w:val="008721F0"/>
    <w:rsid w:val="008722C4"/>
    <w:rsid w:val="00872A03"/>
    <w:rsid w:val="00872FB6"/>
    <w:rsid w:val="0087302F"/>
    <w:rsid w:val="00873105"/>
    <w:rsid w:val="00873698"/>
    <w:rsid w:val="00874122"/>
    <w:rsid w:val="00874A0D"/>
    <w:rsid w:val="00874BCE"/>
    <w:rsid w:val="00874DF8"/>
    <w:rsid w:val="008752B7"/>
    <w:rsid w:val="00875695"/>
    <w:rsid w:val="00875D50"/>
    <w:rsid w:val="00875E24"/>
    <w:rsid w:val="0087610B"/>
    <w:rsid w:val="00876331"/>
    <w:rsid w:val="0087663A"/>
    <w:rsid w:val="008767C4"/>
    <w:rsid w:val="008769F2"/>
    <w:rsid w:val="00877588"/>
    <w:rsid w:val="0087789E"/>
    <w:rsid w:val="00877971"/>
    <w:rsid w:val="00877B13"/>
    <w:rsid w:val="00877CE5"/>
    <w:rsid w:val="00877E6A"/>
    <w:rsid w:val="00877EF8"/>
    <w:rsid w:val="0088004D"/>
    <w:rsid w:val="008802F3"/>
    <w:rsid w:val="008803AE"/>
    <w:rsid w:val="0088079C"/>
    <w:rsid w:val="00880BBA"/>
    <w:rsid w:val="008816B3"/>
    <w:rsid w:val="00881819"/>
    <w:rsid w:val="0088196F"/>
    <w:rsid w:val="00881D54"/>
    <w:rsid w:val="00882569"/>
    <w:rsid w:val="0088270C"/>
    <w:rsid w:val="00882A26"/>
    <w:rsid w:val="00883520"/>
    <w:rsid w:val="00883735"/>
    <w:rsid w:val="0088375A"/>
    <w:rsid w:val="00883850"/>
    <w:rsid w:val="0088445A"/>
    <w:rsid w:val="00884C70"/>
    <w:rsid w:val="00885092"/>
    <w:rsid w:val="00885154"/>
    <w:rsid w:val="008866CD"/>
    <w:rsid w:val="00887224"/>
    <w:rsid w:val="00887699"/>
    <w:rsid w:val="008879A8"/>
    <w:rsid w:val="008879C6"/>
    <w:rsid w:val="00887CF3"/>
    <w:rsid w:val="00890480"/>
    <w:rsid w:val="00890712"/>
    <w:rsid w:val="00890800"/>
    <w:rsid w:val="00890EA1"/>
    <w:rsid w:val="00890EC4"/>
    <w:rsid w:val="0089138C"/>
    <w:rsid w:val="00891899"/>
    <w:rsid w:val="00891A44"/>
    <w:rsid w:val="00891D78"/>
    <w:rsid w:val="00891EB4"/>
    <w:rsid w:val="00892FEC"/>
    <w:rsid w:val="00893311"/>
    <w:rsid w:val="0089340B"/>
    <w:rsid w:val="0089388F"/>
    <w:rsid w:val="008938F5"/>
    <w:rsid w:val="00894396"/>
    <w:rsid w:val="00894C96"/>
    <w:rsid w:val="008952FC"/>
    <w:rsid w:val="00895534"/>
    <w:rsid w:val="008957E3"/>
    <w:rsid w:val="00896044"/>
    <w:rsid w:val="0089612C"/>
    <w:rsid w:val="00896212"/>
    <w:rsid w:val="0089657A"/>
    <w:rsid w:val="00896A0C"/>
    <w:rsid w:val="00896A69"/>
    <w:rsid w:val="00897C98"/>
    <w:rsid w:val="008A0068"/>
    <w:rsid w:val="008A0162"/>
    <w:rsid w:val="008A074C"/>
    <w:rsid w:val="008A09C3"/>
    <w:rsid w:val="008A0D79"/>
    <w:rsid w:val="008A1128"/>
    <w:rsid w:val="008A121D"/>
    <w:rsid w:val="008A1344"/>
    <w:rsid w:val="008A144E"/>
    <w:rsid w:val="008A159C"/>
    <w:rsid w:val="008A1B48"/>
    <w:rsid w:val="008A1B79"/>
    <w:rsid w:val="008A269B"/>
    <w:rsid w:val="008A3DA4"/>
    <w:rsid w:val="008A4A82"/>
    <w:rsid w:val="008A4AB2"/>
    <w:rsid w:val="008A4B95"/>
    <w:rsid w:val="008A4D98"/>
    <w:rsid w:val="008A4F0D"/>
    <w:rsid w:val="008A4FDF"/>
    <w:rsid w:val="008A5E24"/>
    <w:rsid w:val="008A724C"/>
    <w:rsid w:val="008A7B3C"/>
    <w:rsid w:val="008A7B9F"/>
    <w:rsid w:val="008B0404"/>
    <w:rsid w:val="008B0B07"/>
    <w:rsid w:val="008B0E41"/>
    <w:rsid w:val="008B0F65"/>
    <w:rsid w:val="008B1901"/>
    <w:rsid w:val="008B2024"/>
    <w:rsid w:val="008B202D"/>
    <w:rsid w:val="008B21F8"/>
    <w:rsid w:val="008B2246"/>
    <w:rsid w:val="008B236D"/>
    <w:rsid w:val="008B2B45"/>
    <w:rsid w:val="008B2EBC"/>
    <w:rsid w:val="008B30FB"/>
    <w:rsid w:val="008B3279"/>
    <w:rsid w:val="008B4A2F"/>
    <w:rsid w:val="008B4B1C"/>
    <w:rsid w:val="008B4E9A"/>
    <w:rsid w:val="008B5B37"/>
    <w:rsid w:val="008B5E08"/>
    <w:rsid w:val="008B618F"/>
    <w:rsid w:val="008B6221"/>
    <w:rsid w:val="008B6805"/>
    <w:rsid w:val="008B741C"/>
    <w:rsid w:val="008B7588"/>
    <w:rsid w:val="008B78DE"/>
    <w:rsid w:val="008B79BB"/>
    <w:rsid w:val="008B7ADC"/>
    <w:rsid w:val="008C0B7D"/>
    <w:rsid w:val="008C0BC0"/>
    <w:rsid w:val="008C118F"/>
    <w:rsid w:val="008C11D7"/>
    <w:rsid w:val="008C1810"/>
    <w:rsid w:val="008C1E92"/>
    <w:rsid w:val="008C22F5"/>
    <w:rsid w:val="008C237E"/>
    <w:rsid w:val="008C2432"/>
    <w:rsid w:val="008C35BB"/>
    <w:rsid w:val="008C3D23"/>
    <w:rsid w:val="008C4332"/>
    <w:rsid w:val="008C4A66"/>
    <w:rsid w:val="008C4A71"/>
    <w:rsid w:val="008C5242"/>
    <w:rsid w:val="008C58AA"/>
    <w:rsid w:val="008C5BDF"/>
    <w:rsid w:val="008C5C3E"/>
    <w:rsid w:val="008C646E"/>
    <w:rsid w:val="008C65B1"/>
    <w:rsid w:val="008C65D9"/>
    <w:rsid w:val="008C6934"/>
    <w:rsid w:val="008C765D"/>
    <w:rsid w:val="008C7D23"/>
    <w:rsid w:val="008C7D90"/>
    <w:rsid w:val="008D16C9"/>
    <w:rsid w:val="008D174D"/>
    <w:rsid w:val="008D17EB"/>
    <w:rsid w:val="008D2941"/>
    <w:rsid w:val="008D2CED"/>
    <w:rsid w:val="008D36FC"/>
    <w:rsid w:val="008D396D"/>
    <w:rsid w:val="008D3DF0"/>
    <w:rsid w:val="008D46EB"/>
    <w:rsid w:val="008D4919"/>
    <w:rsid w:val="008D4FD2"/>
    <w:rsid w:val="008D5167"/>
    <w:rsid w:val="008D53BB"/>
    <w:rsid w:val="008D644C"/>
    <w:rsid w:val="008D64C9"/>
    <w:rsid w:val="008D7167"/>
    <w:rsid w:val="008D73E1"/>
    <w:rsid w:val="008D76E8"/>
    <w:rsid w:val="008D7A0B"/>
    <w:rsid w:val="008D7C57"/>
    <w:rsid w:val="008D7C6D"/>
    <w:rsid w:val="008E0044"/>
    <w:rsid w:val="008E0A0F"/>
    <w:rsid w:val="008E0EAC"/>
    <w:rsid w:val="008E118A"/>
    <w:rsid w:val="008E11E2"/>
    <w:rsid w:val="008E147C"/>
    <w:rsid w:val="008E14A9"/>
    <w:rsid w:val="008E1BFE"/>
    <w:rsid w:val="008E1C18"/>
    <w:rsid w:val="008E240D"/>
    <w:rsid w:val="008E259D"/>
    <w:rsid w:val="008E2E67"/>
    <w:rsid w:val="008E330B"/>
    <w:rsid w:val="008E3C88"/>
    <w:rsid w:val="008E3E52"/>
    <w:rsid w:val="008E4C14"/>
    <w:rsid w:val="008E531E"/>
    <w:rsid w:val="008E544B"/>
    <w:rsid w:val="008E570A"/>
    <w:rsid w:val="008E58E8"/>
    <w:rsid w:val="008E6409"/>
    <w:rsid w:val="008E6554"/>
    <w:rsid w:val="008E6720"/>
    <w:rsid w:val="008E682B"/>
    <w:rsid w:val="008E6F8B"/>
    <w:rsid w:val="008E6F94"/>
    <w:rsid w:val="008E6FA0"/>
    <w:rsid w:val="008E6FAC"/>
    <w:rsid w:val="008E77A5"/>
    <w:rsid w:val="008F029F"/>
    <w:rsid w:val="008F0841"/>
    <w:rsid w:val="008F0AB2"/>
    <w:rsid w:val="008F1205"/>
    <w:rsid w:val="008F1D62"/>
    <w:rsid w:val="008F1F5E"/>
    <w:rsid w:val="008F20C4"/>
    <w:rsid w:val="008F2191"/>
    <w:rsid w:val="008F3B20"/>
    <w:rsid w:val="008F3CE8"/>
    <w:rsid w:val="008F4608"/>
    <w:rsid w:val="008F4A76"/>
    <w:rsid w:val="008F4BA7"/>
    <w:rsid w:val="008F4EA8"/>
    <w:rsid w:val="008F5618"/>
    <w:rsid w:val="008F5C87"/>
    <w:rsid w:val="008F5E26"/>
    <w:rsid w:val="008F609D"/>
    <w:rsid w:val="008F6130"/>
    <w:rsid w:val="008F6140"/>
    <w:rsid w:val="008F650A"/>
    <w:rsid w:val="008F6924"/>
    <w:rsid w:val="008F71FD"/>
    <w:rsid w:val="008F7381"/>
    <w:rsid w:val="008F7438"/>
    <w:rsid w:val="008F77E9"/>
    <w:rsid w:val="008F7E1E"/>
    <w:rsid w:val="009001FD"/>
    <w:rsid w:val="009002A1"/>
    <w:rsid w:val="009006E5"/>
    <w:rsid w:val="00900D21"/>
    <w:rsid w:val="009011C6"/>
    <w:rsid w:val="009014A1"/>
    <w:rsid w:val="00901A02"/>
    <w:rsid w:val="00902E34"/>
    <w:rsid w:val="00903643"/>
    <w:rsid w:val="009036AC"/>
    <w:rsid w:val="00903B6A"/>
    <w:rsid w:val="009046C9"/>
    <w:rsid w:val="0090476F"/>
    <w:rsid w:val="00905107"/>
    <w:rsid w:val="00905191"/>
    <w:rsid w:val="00905886"/>
    <w:rsid w:val="00905FB8"/>
    <w:rsid w:val="00906112"/>
    <w:rsid w:val="00906195"/>
    <w:rsid w:val="0090634C"/>
    <w:rsid w:val="00906964"/>
    <w:rsid w:val="00906A13"/>
    <w:rsid w:val="00906A24"/>
    <w:rsid w:val="00906B00"/>
    <w:rsid w:val="00906E70"/>
    <w:rsid w:val="009079EA"/>
    <w:rsid w:val="00907B37"/>
    <w:rsid w:val="009106BB"/>
    <w:rsid w:val="00911246"/>
    <w:rsid w:val="0091151B"/>
    <w:rsid w:val="009118B1"/>
    <w:rsid w:val="00911BE0"/>
    <w:rsid w:val="0091257B"/>
    <w:rsid w:val="00912794"/>
    <w:rsid w:val="00912C7C"/>
    <w:rsid w:val="00912E82"/>
    <w:rsid w:val="00913285"/>
    <w:rsid w:val="00913B9C"/>
    <w:rsid w:val="00913C8A"/>
    <w:rsid w:val="0091452D"/>
    <w:rsid w:val="009149F9"/>
    <w:rsid w:val="00914B34"/>
    <w:rsid w:val="00916296"/>
    <w:rsid w:val="009163CD"/>
    <w:rsid w:val="00916BAF"/>
    <w:rsid w:val="00917254"/>
    <w:rsid w:val="0091732D"/>
    <w:rsid w:val="0091768A"/>
    <w:rsid w:val="009177CB"/>
    <w:rsid w:val="00917D8F"/>
    <w:rsid w:val="009205A5"/>
    <w:rsid w:val="0092075C"/>
    <w:rsid w:val="00920D1C"/>
    <w:rsid w:val="00920E1A"/>
    <w:rsid w:val="0092100F"/>
    <w:rsid w:val="00921662"/>
    <w:rsid w:val="009216AA"/>
    <w:rsid w:val="00921CF9"/>
    <w:rsid w:val="00922D81"/>
    <w:rsid w:val="0092304E"/>
    <w:rsid w:val="009232C0"/>
    <w:rsid w:val="00923C9A"/>
    <w:rsid w:val="00924654"/>
    <w:rsid w:val="009246CF"/>
    <w:rsid w:val="00924CED"/>
    <w:rsid w:val="0092564C"/>
    <w:rsid w:val="0092583D"/>
    <w:rsid w:val="009258F6"/>
    <w:rsid w:val="00925B8C"/>
    <w:rsid w:val="0092651B"/>
    <w:rsid w:val="009266CF"/>
    <w:rsid w:val="0092698A"/>
    <w:rsid w:val="00926C4E"/>
    <w:rsid w:val="00926DB8"/>
    <w:rsid w:val="009273AC"/>
    <w:rsid w:val="009273BD"/>
    <w:rsid w:val="00927567"/>
    <w:rsid w:val="00927958"/>
    <w:rsid w:val="009308AD"/>
    <w:rsid w:val="00930BF0"/>
    <w:rsid w:val="00930D5E"/>
    <w:rsid w:val="00930D93"/>
    <w:rsid w:val="009313CC"/>
    <w:rsid w:val="00931940"/>
    <w:rsid w:val="009320C1"/>
    <w:rsid w:val="00932150"/>
    <w:rsid w:val="009321EA"/>
    <w:rsid w:val="00932234"/>
    <w:rsid w:val="00932603"/>
    <w:rsid w:val="00932919"/>
    <w:rsid w:val="00932985"/>
    <w:rsid w:val="00932C4B"/>
    <w:rsid w:val="00932CC9"/>
    <w:rsid w:val="00932D8D"/>
    <w:rsid w:val="00933CFF"/>
    <w:rsid w:val="00933FCD"/>
    <w:rsid w:val="009358E1"/>
    <w:rsid w:val="009359BF"/>
    <w:rsid w:val="00935AF0"/>
    <w:rsid w:val="00935DD2"/>
    <w:rsid w:val="00936024"/>
    <w:rsid w:val="00936AA0"/>
    <w:rsid w:val="00936AAE"/>
    <w:rsid w:val="00936C70"/>
    <w:rsid w:val="00936D0C"/>
    <w:rsid w:val="00936EA2"/>
    <w:rsid w:val="00937139"/>
    <w:rsid w:val="0093745D"/>
    <w:rsid w:val="00937765"/>
    <w:rsid w:val="0093793D"/>
    <w:rsid w:val="00937B92"/>
    <w:rsid w:val="00937BC6"/>
    <w:rsid w:val="00940692"/>
    <w:rsid w:val="00940956"/>
    <w:rsid w:val="00940EA8"/>
    <w:rsid w:val="009410F7"/>
    <w:rsid w:val="0094172D"/>
    <w:rsid w:val="00941B29"/>
    <w:rsid w:val="0094239F"/>
    <w:rsid w:val="00942492"/>
    <w:rsid w:val="009426E7"/>
    <w:rsid w:val="00942F17"/>
    <w:rsid w:val="009430F4"/>
    <w:rsid w:val="009438E3"/>
    <w:rsid w:val="009439AD"/>
    <w:rsid w:val="00943FBF"/>
    <w:rsid w:val="00944585"/>
    <w:rsid w:val="00944A7D"/>
    <w:rsid w:val="00944DB3"/>
    <w:rsid w:val="00944FC0"/>
    <w:rsid w:val="00945BAC"/>
    <w:rsid w:val="00945D9D"/>
    <w:rsid w:val="00945ECF"/>
    <w:rsid w:val="009463DC"/>
    <w:rsid w:val="00946601"/>
    <w:rsid w:val="0094685B"/>
    <w:rsid w:val="009468D3"/>
    <w:rsid w:val="00947120"/>
    <w:rsid w:val="00947537"/>
    <w:rsid w:val="0094764A"/>
    <w:rsid w:val="00947811"/>
    <w:rsid w:val="00950514"/>
    <w:rsid w:val="009505F4"/>
    <w:rsid w:val="00950851"/>
    <w:rsid w:val="00950A79"/>
    <w:rsid w:val="00950AD3"/>
    <w:rsid w:val="00950D2D"/>
    <w:rsid w:val="00951344"/>
    <w:rsid w:val="0095135C"/>
    <w:rsid w:val="009513A6"/>
    <w:rsid w:val="00951B4C"/>
    <w:rsid w:val="00951C40"/>
    <w:rsid w:val="0095206E"/>
    <w:rsid w:val="0095260E"/>
    <w:rsid w:val="00952981"/>
    <w:rsid w:val="00952997"/>
    <w:rsid w:val="00952CBC"/>
    <w:rsid w:val="00952FAC"/>
    <w:rsid w:val="00953244"/>
    <w:rsid w:val="00953454"/>
    <w:rsid w:val="0095469B"/>
    <w:rsid w:val="00955139"/>
    <w:rsid w:val="009557B8"/>
    <w:rsid w:val="00955BA8"/>
    <w:rsid w:val="00955F41"/>
    <w:rsid w:val="00956210"/>
    <w:rsid w:val="009563CC"/>
    <w:rsid w:val="009567CA"/>
    <w:rsid w:val="009569E6"/>
    <w:rsid w:val="0095725B"/>
    <w:rsid w:val="00957350"/>
    <w:rsid w:val="00957A7E"/>
    <w:rsid w:val="00957B91"/>
    <w:rsid w:val="00960265"/>
    <w:rsid w:val="00960866"/>
    <w:rsid w:val="00960BFB"/>
    <w:rsid w:val="00960FCB"/>
    <w:rsid w:val="00961311"/>
    <w:rsid w:val="00961367"/>
    <w:rsid w:val="00961621"/>
    <w:rsid w:val="0096162F"/>
    <w:rsid w:val="00961688"/>
    <w:rsid w:val="00961E20"/>
    <w:rsid w:val="00961EB1"/>
    <w:rsid w:val="00961FB1"/>
    <w:rsid w:val="00962365"/>
    <w:rsid w:val="00963AF7"/>
    <w:rsid w:val="00963D5D"/>
    <w:rsid w:val="009644B9"/>
    <w:rsid w:val="00964884"/>
    <w:rsid w:val="00964A8A"/>
    <w:rsid w:val="00964CA9"/>
    <w:rsid w:val="00964D83"/>
    <w:rsid w:val="00965BA4"/>
    <w:rsid w:val="00965D77"/>
    <w:rsid w:val="00966262"/>
    <w:rsid w:val="009663C5"/>
    <w:rsid w:val="009667FF"/>
    <w:rsid w:val="00966964"/>
    <w:rsid w:val="009669D7"/>
    <w:rsid w:val="00966B62"/>
    <w:rsid w:val="009673A0"/>
    <w:rsid w:val="00967683"/>
    <w:rsid w:val="00967740"/>
    <w:rsid w:val="00967FE1"/>
    <w:rsid w:val="00970182"/>
    <w:rsid w:val="00970E2B"/>
    <w:rsid w:val="009710AF"/>
    <w:rsid w:val="00971692"/>
    <w:rsid w:val="0097186C"/>
    <w:rsid w:val="009718F2"/>
    <w:rsid w:val="00971DA7"/>
    <w:rsid w:val="0097215E"/>
    <w:rsid w:val="00972A90"/>
    <w:rsid w:val="00972AEE"/>
    <w:rsid w:val="00972C6C"/>
    <w:rsid w:val="00973114"/>
    <w:rsid w:val="0097414B"/>
    <w:rsid w:val="00974670"/>
    <w:rsid w:val="00974841"/>
    <w:rsid w:val="009748C7"/>
    <w:rsid w:val="00974FD9"/>
    <w:rsid w:val="00975452"/>
    <w:rsid w:val="009755AD"/>
    <w:rsid w:val="00975752"/>
    <w:rsid w:val="00975842"/>
    <w:rsid w:val="00975AFD"/>
    <w:rsid w:val="009762AB"/>
    <w:rsid w:val="009767D6"/>
    <w:rsid w:val="0097685C"/>
    <w:rsid w:val="00976AAD"/>
    <w:rsid w:val="00976B09"/>
    <w:rsid w:val="00976EF4"/>
    <w:rsid w:val="00977053"/>
    <w:rsid w:val="009774B5"/>
    <w:rsid w:val="00977C65"/>
    <w:rsid w:val="00977F87"/>
    <w:rsid w:val="0098043F"/>
    <w:rsid w:val="009804D4"/>
    <w:rsid w:val="00980A19"/>
    <w:rsid w:val="00980B2A"/>
    <w:rsid w:val="00980D5C"/>
    <w:rsid w:val="0098104E"/>
    <w:rsid w:val="00981158"/>
    <w:rsid w:val="00981347"/>
    <w:rsid w:val="009817D1"/>
    <w:rsid w:val="00981811"/>
    <w:rsid w:val="0098181B"/>
    <w:rsid w:val="00982F53"/>
    <w:rsid w:val="00983007"/>
    <w:rsid w:val="0098359B"/>
    <w:rsid w:val="00983A3D"/>
    <w:rsid w:val="00983CD7"/>
    <w:rsid w:val="00983D38"/>
    <w:rsid w:val="00983EFC"/>
    <w:rsid w:val="00984023"/>
    <w:rsid w:val="009842C6"/>
    <w:rsid w:val="00984346"/>
    <w:rsid w:val="00984506"/>
    <w:rsid w:val="009845D5"/>
    <w:rsid w:val="00984D83"/>
    <w:rsid w:val="00985A57"/>
    <w:rsid w:val="00985A78"/>
    <w:rsid w:val="00985C59"/>
    <w:rsid w:val="00985D99"/>
    <w:rsid w:val="00986A8D"/>
    <w:rsid w:val="0098724F"/>
    <w:rsid w:val="009872E8"/>
    <w:rsid w:val="0098770B"/>
    <w:rsid w:val="0099043C"/>
    <w:rsid w:val="009918DC"/>
    <w:rsid w:val="00991C85"/>
    <w:rsid w:val="00991D7E"/>
    <w:rsid w:val="009929D1"/>
    <w:rsid w:val="00992B14"/>
    <w:rsid w:val="0099364B"/>
    <w:rsid w:val="00993B1E"/>
    <w:rsid w:val="00993C2E"/>
    <w:rsid w:val="00993D4C"/>
    <w:rsid w:val="00993E8C"/>
    <w:rsid w:val="009941E7"/>
    <w:rsid w:val="00994668"/>
    <w:rsid w:val="0099485C"/>
    <w:rsid w:val="00994BEC"/>
    <w:rsid w:val="00995310"/>
    <w:rsid w:val="00995A05"/>
    <w:rsid w:val="009962FE"/>
    <w:rsid w:val="0099640F"/>
    <w:rsid w:val="00996961"/>
    <w:rsid w:val="00996EFB"/>
    <w:rsid w:val="00996F6D"/>
    <w:rsid w:val="0099771F"/>
    <w:rsid w:val="009A1044"/>
    <w:rsid w:val="009A1271"/>
    <w:rsid w:val="009A1450"/>
    <w:rsid w:val="009A185F"/>
    <w:rsid w:val="009A1A60"/>
    <w:rsid w:val="009A1B19"/>
    <w:rsid w:val="009A1DEF"/>
    <w:rsid w:val="009A1E67"/>
    <w:rsid w:val="009A1FEF"/>
    <w:rsid w:val="009A2621"/>
    <w:rsid w:val="009A2A16"/>
    <w:rsid w:val="009A2AA6"/>
    <w:rsid w:val="009A2D21"/>
    <w:rsid w:val="009A3010"/>
    <w:rsid w:val="009A30E3"/>
    <w:rsid w:val="009A4594"/>
    <w:rsid w:val="009A4631"/>
    <w:rsid w:val="009A492D"/>
    <w:rsid w:val="009A4C32"/>
    <w:rsid w:val="009A4F9E"/>
    <w:rsid w:val="009A5036"/>
    <w:rsid w:val="009A577B"/>
    <w:rsid w:val="009A58D8"/>
    <w:rsid w:val="009A6588"/>
    <w:rsid w:val="009A6CE3"/>
    <w:rsid w:val="009A752B"/>
    <w:rsid w:val="009B00CF"/>
    <w:rsid w:val="009B03F4"/>
    <w:rsid w:val="009B0BFC"/>
    <w:rsid w:val="009B0F57"/>
    <w:rsid w:val="009B28B6"/>
    <w:rsid w:val="009B29E3"/>
    <w:rsid w:val="009B3631"/>
    <w:rsid w:val="009B3D44"/>
    <w:rsid w:val="009B41BB"/>
    <w:rsid w:val="009B429F"/>
    <w:rsid w:val="009B430A"/>
    <w:rsid w:val="009B45C4"/>
    <w:rsid w:val="009B47AD"/>
    <w:rsid w:val="009B483E"/>
    <w:rsid w:val="009B4C22"/>
    <w:rsid w:val="009B5313"/>
    <w:rsid w:val="009B539E"/>
    <w:rsid w:val="009B5619"/>
    <w:rsid w:val="009B594E"/>
    <w:rsid w:val="009B5ABC"/>
    <w:rsid w:val="009B5AD3"/>
    <w:rsid w:val="009B5D95"/>
    <w:rsid w:val="009B63B9"/>
    <w:rsid w:val="009B6613"/>
    <w:rsid w:val="009B66FC"/>
    <w:rsid w:val="009B6A79"/>
    <w:rsid w:val="009B6EF3"/>
    <w:rsid w:val="009B6F1F"/>
    <w:rsid w:val="009B7046"/>
    <w:rsid w:val="009B744B"/>
    <w:rsid w:val="009B853A"/>
    <w:rsid w:val="009C00AC"/>
    <w:rsid w:val="009C0327"/>
    <w:rsid w:val="009C0946"/>
    <w:rsid w:val="009C09E2"/>
    <w:rsid w:val="009C13B4"/>
    <w:rsid w:val="009C1C40"/>
    <w:rsid w:val="009C1D21"/>
    <w:rsid w:val="009C1E54"/>
    <w:rsid w:val="009C1EF4"/>
    <w:rsid w:val="009C1F47"/>
    <w:rsid w:val="009C21EE"/>
    <w:rsid w:val="009C26CF"/>
    <w:rsid w:val="009C2ADE"/>
    <w:rsid w:val="009C2B5E"/>
    <w:rsid w:val="009C2CD7"/>
    <w:rsid w:val="009C35EA"/>
    <w:rsid w:val="009C3ABC"/>
    <w:rsid w:val="009C3B21"/>
    <w:rsid w:val="009C3E2A"/>
    <w:rsid w:val="009C4451"/>
    <w:rsid w:val="009C4D5D"/>
    <w:rsid w:val="009C4DB8"/>
    <w:rsid w:val="009C4DFF"/>
    <w:rsid w:val="009C4E55"/>
    <w:rsid w:val="009C4E57"/>
    <w:rsid w:val="009C6015"/>
    <w:rsid w:val="009C6110"/>
    <w:rsid w:val="009C6ADA"/>
    <w:rsid w:val="009C6E3B"/>
    <w:rsid w:val="009C7043"/>
    <w:rsid w:val="009D0285"/>
    <w:rsid w:val="009D0906"/>
    <w:rsid w:val="009D09FB"/>
    <w:rsid w:val="009D0D8B"/>
    <w:rsid w:val="009D1134"/>
    <w:rsid w:val="009D13BB"/>
    <w:rsid w:val="009D1BF2"/>
    <w:rsid w:val="009D1CC0"/>
    <w:rsid w:val="009D1DAA"/>
    <w:rsid w:val="009D22A2"/>
    <w:rsid w:val="009D25E8"/>
    <w:rsid w:val="009D2625"/>
    <w:rsid w:val="009D29B0"/>
    <w:rsid w:val="009D2D03"/>
    <w:rsid w:val="009D2E95"/>
    <w:rsid w:val="009D34BC"/>
    <w:rsid w:val="009D3789"/>
    <w:rsid w:val="009D3BCF"/>
    <w:rsid w:val="009D3E16"/>
    <w:rsid w:val="009D42AB"/>
    <w:rsid w:val="009D463C"/>
    <w:rsid w:val="009D4774"/>
    <w:rsid w:val="009D4AA4"/>
    <w:rsid w:val="009D5EA7"/>
    <w:rsid w:val="009D617B"/>
    <w:rsid w:val="009D64E4"/>
    <w:rsid w:val="009D6B14"/>
    <w:rsid w:val="009D6C1E"/>
    <w:rsid w:val="009D6C51"/>
    <w:rsid w:val="009D7A4D"/>
    <w:rsid w:val="009E06E5"/>
    <w:rsid w:val="009E07F4"/>
    <w:rsid w:val="009E1018"/>
    <w:rsid w:val="009E1101"/>
    <w:rsid w:val="009E12EF"/>
    <w:rsid w:val="009E16DD"/>
    <w:rsid w:val="009E223B"/>
    <w:rsid w:val="009E27B1"/>
    <w:rsid w:val="009E285D"/>
    <w:rsid w:val="009E2C0C"/>
    <w:rsid w:val="009E3249"/>
    <w:rsid w:val="009E3439"/>
    <w:rsid w:val="009E35A7"/>
    <w:rsid w:val="009E39F9"/>
    <w:rsid w:val="009E529D"/>
    <w:rsid w:val="009E53E3"/>
    <w:rsid w:val="009E5748"/>
    <w:rsid w:val="009E5B2E"/>
    <w:rsid w:val="009E62E8"/>
    <w:rsid w:val="009E6839"/>
    <w:rsid w:val="009E68DE"/>
    <w:rsid w:val="009E6A37"/>
    <w:rsid w:val="009E766C"/>
    <w:rsid w:val="009E7892"/>
    <w:rsid w:val="009E7A72"/>
    <w:rsid w:val="009E7E13"/>
    <w:rsid w:val="009F027F"/>
    <w:rsid w:val="009F04D2"/>
    <w:rsid w:val="009F16C1"/>
    <w:rsid w:val="009F1701"/>
    <w:rsid w:val="009F1980"/>
    <w:rsid w:val="009F1CB6"/>
    <w:rsid w:val="009F216B"/>
    <w:rsid w:val="009F288F"/>
    <w:rsid w:val="009F2B62"/>
    <w:rsid w:val="009F3610"/>
    <w:rsid w:val="009F370F"/>
    <w:rsid w:val="009F37DD"/>
    <w:rsid w:val="009F3910"/>
    <w:rsid w:val="009F39C9"/>
    <w:rsid w:val="009F3FB6"/>
    <w:rsid w:val="009F4118"/>
    <w:rsid w:val="009F438F"/>
    <w:rsid w:val="009F4600"/>
    <w:rsid w:val="009F49AC"/>
    <w:rsid w:val="009F4FB3"/>
    <w:rsid w:val="009F532F"/>
    <w:rsid w:val="009F6B50"/>
    <w:rsid w:val="009F6E8A"/>
    <w:rsid w:val="009F6EB4"/>
    <w:rsid w:val="009F716D"/>
    <w:rsid w:val="009F7911"/>
    <w:rsid w:val="009F7943"/>
    <w:rsid w:val="009F7D47"/>
    <w:rsid w:val="00A002A1"/>
    <w:rsid w:val="00A00A4D"/>
    <w:rsid w:val="00A01217"/>
    <w:rsid w:val="00A01220"/>
    <w:rsid w:val="00A01238"/>
    <w:rsid w:val="00A01286"/>
    <w:rsid w:val="00A014A6"/>
    <w:rsid w:val="00A018AD"/>
    <w:rsid w:val="00A01A51"/>
    <w:rsid w:val="00A01EF0"/>
    <w:rsid w:val="00A0204B"/>
    <w:rsid w:val="00A0233C"/>
    <w:rsid w:val="00A02404"/>
    <w:rsid w:val="00A02CF5"/>
    <w:rsid w:val="00A02D36"/>
    <w:rsid w:val="00A03236"/>
    <w:rsid w:val="00A032A5"/>
    <w:rsid w:val="00A036F6"/>
    <w:rsid w:val="00A037C5"/>
    <w:rsid w:val="00A0382E"/>
    <w:rsid w:val="00A0385C"/>
    <w:rsid w:val="00A03960"/>
    <w:rsid w:val="00A039F8"/>
    <w:rsid w:val="00A03C85"/>
    <w:rsid w:val="00A03DC7"/>
    <w:rsid w:val="00A03E4D"/>
    <w:rsid w:val="00A03E99"/>
    <w:rsid w:val="00A03F51"/>
    <w:rsid w:val="00A0414C"/>
    <w:rsid w:val="00A05E2E"/>
    <w:rsid w:val="00A05F01"/>
    <w:rsid w:val="00A06DC6"/>
    <w:rsid w:val="00A071D5"/>
    <w:rsid w:val="00A0766B"/>
    <w:rsid w:val="00A07FBD"/>
    <w:rsid w:val="00A105F2"/>
    <w:rsid w:val="00A106BE"/>
    <w:rsid w:val="00A10D2B"/>
    <w:rsid w:val="00A10D7E"/>
    <w:rsid w:val="00A10DF3"/>
    <w:rsid w:val="00A11092"/>
    <w:rsid w:val="00A115FD"/>
    <w:rsid w:val="00A11780"/>
    <w:rsid w:val="00A1188E"/>
    <w:rsid w:val="00A12007"/>
    <w:rsid w:val="00A12C47"/>
    <w:rsid w:val="00A12DD8"/>
    <w:rsid w:val="00A12E50"/>
    <w:rsid w:val="00A141B9"/>
    <w:rsid w:val="00A1473E"/>
    <w:rsid w:val="00A14A86"/>
    <w:rsid w:val="00A1505D"/>
    <w:rsid w:val="00A152C9"/>
    <w:rsid w:val="00A15368"/>
    <w:rsid w:val="00A1570D"/>
    <w:rsid w:val="00A15B0A"/>
    <w:rsid w:val="00A15DEB"/>
    <w:rsid w:val="00A15F34"/>
    <w:rsid w:val="00A161D5"/>
    <w:rsid w:val="00A168E8"/>
    <w:rsid w:val="00A16A4E"/>
    <w:rsid w:val="00A16E6D"/>
    <w:rsid w:val="00A16EF2"/>
    <w:rsid w:val="00A16F88"/>
    <w:rsid w:val="00A16FED"/>
    <w:rsid w:val="00A17070"/>
    <w:rsid w:val="00A17165"/>
    <w:rsid w:val="00A17940"/>
    <w:rsid w:val="00A20086"/>
    <w:rsid w:val="00A2050B"/>
    <w:rsid w:val="00A20835"/>
    <w:rsid w:val="00A20B28"/>
    <w:rsid w:val="00A2120D"/>
    <w:rsid w:val="00A2129A"/>
    <w:rsid w:val="00A21BF4"/>
    <w:rsid w:val="00A224DC"/>
    <w:rsid w:val="00A22953"/>
    <w:rsid w:val="00A229D7"/>
    <w:rsid w:val="00A2352C"/>
    <w:rsid w:val="00A2388C"/>
    <w:rsid w:val="00A23C71"/>
    <w:rsid w:val="00A2437F"/>
    <w:rsid w:val="00A250A8"/>
    <w:rsid w:val="00A251D4"/>
    <w:rsid w:val="00A25391"/>
    <w:rsid w:val="00A255D6"/>
    <w:rsid w:val="00A25751"/>
    <w:rsid w:val="00A259A7"/>
    <w:rsid w:val="00A261B2"/>
    <w:rsid w:val="00A266AF"/>
    <w:rsid w:val="00A2718E"/>
    <w:rsid w:val="00A272F0"/>
    <w:rsid w:val="00A2787A"/>
    <w:rsid w:val="00A30334"/>
    <w:rsid w:val="00A30517"/>
    <w:rsid w:val="00A30E35"/>
    <w:rsid w:val="00A31678"/>
    <w:rsid w:val="00A3170B"/>
    <w:rsid w:val="00A317C8"/>
    <w:rsid w:val="00A31CB0"/>
    <w:rsid w:val="00A32188"/>
    <w:rsid w:val="00A3238B"/>
    <w:rsid w:val="00A32C8D"/>
    <w:rsid w:val="00A332D0"/>
    <w:rsid w:val="00A333E0"/>
    <w:rsid w:val="00A33B8D"/>
    <w:rsid w:val="00A33EB0"/>
    <w:rsid w:val="00A3404E"/>
    <w:rsid w:val="00A34314"/>
    <w:rsid w:val="00A3438B"/>
    <w:rsid w:val="00A34E15"/>
    <w:rsid w:val="00A3785E"/>
    <w:rsid w:val="00A37CBA"/>
    <w:rsid w:val="00A37D72"/>
    <w:rsid w:val="00A37D81"/>
    <w:rsid w:val="00A40069"/>
    <w:rsid w:val="00A40219"/>
    <w:rsid w:val="00A40732"/>
    <w:rsid w:val="00A409DF"/>
    <w:rsid w:val="00A409E3"/>
    <w:rsid w:val="00A41B80"/>
    <w:rsid w:val="00A41C40"/>
    <w:rsid w:val="00A4294F"/>
    <w:rsid w:val="00A43D00"/>
    <w:rsid w:val="00A43FCB"/>
    <w:rsid w:val="00A44362"/>
    <w:rsid w:val="00A44948"/>
    <w:rsid w:val="00A44B34"/>
    <w:rsid w:val="00A44C8B"/>
    <w:rsid w:val="00A45173"/>
    <w:rsid w:val="00A4541C"/>
    <w:rsid w:val="00A45ECE"/>
    <w:rsid w:val="00A460CD"/>
    <w:rsid w:val="00A46186"/>
    <w:rsid w:val="00A4658B"/>
    <w:rsid w:val="00A46AB6"/>
    <w:rsid w:val="00A47287"/>
    <w:rsid w:val="00A472F8"/>
    <w:rsid w:val="00A47C08"/>
    <w:rsid w:val="00A5094B"/>
    <w:rsid w:val="00A51364"/>
    <w:rsid w:val="00A51BDF"/>
    <w:rsid w:val="00A51EAD"/>
    <w:rsid w:val="00A5201D"/>
    <w:rsid w:val="00A52076"/>
    <w:rsid w:val="00A5214D"/>
    <w:rsid w:val="00A52250"/>
    <w:rsid w:val="00A526C3"/>
    <w:rsid w:val="00A52A91"/>
    <w:rsid w:val="00A52C3D"/>
    <w:rsid w:val="00A52D8E"/>
    <w:rsid w:val="00A52F36"/>
    <w:rsid w:val="00A5351A"/>
    <w:rsid w:val="00A535F4"/>
    <w:rsid w:val="00A53F0C"/>
    <w:rsid w:val="00A54366"/>
    <w:rsid w:val="00A5450D"/>
    <w:rsid w:val="00A54AAF"/>
    <w:rsid w:val="00A54B4D"/>
    <w:rsid w:val="00A54B54"/>
    <w:rsid w:val="00A5504D"/>
    <w:rsid w:val="00A551A4"/>
    <w:rsid w:val="00A55245"/>
    <w:rsid w:val="00A55300"/>
    <w:rsid w:val="00A55E05"/>
    <w:rsid w:val="00A56256"/>
    <w:rsid w:val="00A56EF9"/>
    <w:rsid w:val="00A57586"/>
    <w:rsid w:val="00A57E53"/>
    <w:rsid w:val="00A601A4"/>
    <w:rsid w:val="00A60D1D"/>
    <w:rsid w:val="00A613C1"/>
    <w:rsid w:val="00A62A45"/>
    <w:rsid w:val="00A62A7F"/>
    <w:rsid w:val="00A62B19"/>
    <w:rsid w:val="00A62BFF"/>
    <w:rsid w:val="00A62DBE"/>
    <w:rsid w:val="00A62E98"/>
    <w:rsid w:val="00A63155"/>
    <w:rsid w:val="00A632B8"/>
    <w:rsid w:val="00A632E9"/>
    <w:rsid w:val="00A6345B"/>
    <w:rsid w:val="00A63519"/>
    <w:rsid w:val="00A641D2"/>
    <w:rsid w:val="00A64DB7"/>
    <w:rsid w:val="00A652CF"/>
    <w:rsid w:val="00A6567D"/>
    <w:rsid w:val="00A657A6"/>
    <w:rsid w:val="00A65B26"/>
    <w:rsid w:val="00A66026"/>
    <w:rsid w:val="00A66237"/>
    <w:rsid w:val="00A66A09"/>
    <w:rsid w:val="00A66A88"/>
    <w:rsid w:val="00A66E21"/>
    <w:rsid w:val="00A66E45"/>
    <w:rsid w:val="00A67149"/>
    <w:rsid w:val="00A67FEA"/>
    <w:rsid w:val="00A67FF4"/>
    <w:rsid w:val="00A7082F"/>
    <w:rsid w:val="00A7089D"/>
    <w:rsid w:val="00A7124F"/>
    <w:rsid w:val="00A71269"/>
    <w:rsid w:val="00A7127B"/>
    <w:rsid w:val="00A71341"/>
    <w:rsid w:val="00A7156A"/>
    <w:rsid w:val="00A71F40"/>
    <w:rsid w:val="00A72A52"/>
    <w:rsid w:val="00A72ABB"/>
    <w:rsid w:val="00A72C1B"/>
    <w:rsid w:val="00A7303D"/>
    <w:rsid w:val="00A7385C"/>
    <w:rsid w:val="00A73BD7"/>
    <w:rsid w:val="00A744CF"/>
    <w:rsid w:val="00A74B1C"/>
    <w:rsid w:val="00A75803"/>
    <w:rsid w:val="00A75D34"/>
    <w:rsid w:val="00A76A31"/>
    <w:rsid w:val="00A76D45"/>
    <w:rsid w:val="00A76D6E"/>
    <w:rsid w:val="00A77874"/>
    <w:rsid w:val="00A77ADE"/>
    <w:rsid w:val="00A77E3E"/>
    <w:rsid w:val="00A80A3D"/>
    <w:rsid w:val="00A80CD2"/>
    <w:rsid w:val="00A812B3"/>
    <w:rsid w:val="00A81318"/>
    <w:rsid w:val="00A8136E"/>
    <w:rsid w:val="00A8146C"/>
    <w:rsid w:val="00A81557"/>
    <w:rsid w:val="00A8195A"/>
    <w:rsid w:val="00A81CAF"/>
    <w:rsid w:val="00A81ECE"/>
    <w:rsid w:val="00A822C9"/>
    <w:rsid w:val="00A83964"/>
    <w:rsid w:val="00A83CE7"/>
    <w:rsid w:val="00A83D24"/>
    <w:rsid w:val="00A83DFA"/>
    <w:rsid w:val="00A83FD8"/>
    <w:rsid w:val="00A846E0"/>
    <w:rsid w:val="00A84A66"/>
    <w:rsid w:val="00A84A95"/>
    <w:rsid w:val="00A84B71"/>
    <w:rsid w:val="00A84E36"/>
    <w:rsid w:val="00A85358"/>
    <w:rsid w:val="00A85923"/>
    <w:rsid w:val="00A85961"/>
    <w:rsid w:val="00A85CBF"/>
    <w:rsid w:val="00A8619D"/>
    <w:rsid w:val="00A865C0"/>
    <w:rsid w:val="00A86D38"/>
    <w:rsid w:val="00A87F72"/>
    <w:rsid w:val="00A9026C"/>
    <w:rsid w:val="00A9070C"/>
    <w:rsid w:val="00A909F5"/>
    <w:rsid w:val="00A90C7E"/>
    <w:rsid w:val="00A90D43"/>
    <w:rsid w:val="00A90F82"/>
    <w:rsid w:val="00A91189"/>
    <w:rsid w:val="00A91212"/>
    <w:rsid w:val="00A91356"/>
    <w:rsid w:val="00A913AA"/>
    <w:rsid w:val="00A91C89"/>
    <w:rsid w:val="00A92A1B"/>
    <w:rsid w:val="00A92B0A"/>
    <w:rsid w:val="00A9322A"/>
    <w:rsid w:val="00A9329F"/>
    <w:rsid w:val="00A937EA"/>
    <w:rsid w:val="00A93ABD"/>
    <w:rsid w:val="00A93EAB"/>
    <w:rsid w:val="00A94041"/>
    <w:rsid w:val="00A94673"/>
    <w:rsid w:val="00A94C63"/>
    <w:rsid w:val="00A94F1B"/>
    <w:rsid w:val="00A94FD1"/>
    <w:rsid w:val="00A953F0"/>
    <w:rsid w:val="00A95858"/>
    <w:rsid w:val="00A95E97"/>
    <w:rsid w:val="00A962F7"/>
    <w:rsid w:val="00A9705F"/>
    <w:rsid w:val="00A971C1"/>
    <w:rsid w:val="00A972E1"/>
    <w:rsid w:val="00A977B9"/>
    <w:rsid w:val="00A97F4F"/>
    <w:rsid w:val="00AA021D"/>
    <w:rsid w:val="00AA09E6"/>
    <w:rsid w:val="00AA0A0B"/>
    <w:rsid w:val="00AA1A38"/>
    <w:rsid w:val="00AA1C73"/>
    <w:rsid w:val="00AA2512"/>
    <w:rsid w:val="00AA2EB6"/>
    <w:rsid w:val="00AA32D1"/>
    <w:rsid w:val="00AA3634"/>
    <w:rsid w:val="00AA36D2"/>
    <w:rsid w:val="00AA39D4"/>
    <w:rsid w:val="00AA3FF0"/>
    <w:rsid w:val="00AA42DF"/>
    <w:rsid w:val="00AA45AD"/>
    <w:rsid w:val="00AA4971"/>
    <w:rsid w:val="00AA4982"/>
    <w:rsid w:val="00AA5FC4"/>
    <w:rsid w:val="00AA6287"/>
    <w:rsid w:val="00AA635B"/>
    <w:rsid w:val="00AA6B52"/>
    <w:rsid w:val="00AA6E1E"/>
    <w:rsid w:val="00AA7122"/>
    <w:rsid w:val="00AA751A"/>
    <w:rsid w:val="00AA7932"/>
    <w:rsid w:val="00AB0149"/>
    <w:rsid w:val="00AB0664"/>
    <w:rsid w:val="00AB0F83"/>
    <w:rsid w:val="00AB10CA"/>
    <w:rsid w:val="00AB1212"/>
    <w:rsid w:val="00AB121C"/>
    <w:rsid w:val="00AB1E80"/>
    <w:rsid w:val="00AB1EC9"/>
    <w:rsid w:val="00AB289D"/>
    <w:rsid w:val="00AB3853"/>
    <w:rsid w:val="00AB3C1C"/>
    <w:rsid w:val="00AB3D03"/>
    <w:rsid w:val="00AB44C8"/>
    <w:rsid w:val="00AB48D0"/>
    <w:rsid w:val="00AB4B8D"/>
    <w:rsid w:val="00AB529B"/>
    <w:rsid w:val="00AB52DF"/>
    <w:rsid w:val="00AB5BE5"/>
    <w:rsid w:val="00AB5CDB"/>
    <w:rsid w:val="00AB6B74"/>
    <w:rsid w:val="00AB6C4B"/>
    <w:rsid w:val="00AB73E1"/>
    <w:rsid w:val="00AB75E6"/>
    <w:rsid w:val="00AB7DE0"/>
    <w:rsid w:val="00AC0034"/>
    <w:rsid w:val="00AC045F"/>
    <w:rsid w:val="00AC0666"/>
    <w:rsid w:val="00AC06D8"/>
    <w:rsid w:val="00AC0D0C"/>
    <w:rsid w:val="00AC0EEA"/>
    <w:rsid w:val="00AC1475"/>
    <w:rsid w:val="00AC18E1"/>
    <w:rsid w:val="00AC314D"/>
    <w:rsid w:val="00AC3945"/>
    <w:rsid w:val="00AC3C0A"/>
    <w:rsid w:val="00AC3D33"/>
    <w:rsid w:val="00AC3E22"/>
    <w:rsid w:val="00AC4C5B"/>
    <w:rsid w:val="00AC5130"/>
    <w:rsid w:val="00AC545D"/>
    <w:rsid w:val="00AC564A"/>
    <w:rsid w:val="00AC5818"/>
    <w:rsid w:val="00AC5AD9"/>
    <w:rsid w:val="00AC5DC9"/>
    <w:rsid w:val="00AC61EF"/>
    <w:rsid w:val="00AC690C"/>
    <w:rsid w:val="00AC6B05"/>
    <w:rsid w:val="00AC6CEA"/>
    <w:rsid w:val="00AC750A"/>
    <w:rsid w:val="00AC7B7E"/>
    <w:rsid w:val="00AC7BAC"/>
    <w:rsid w:val="00AD05D4"/>
    <w:rsid w:val="00AD0738"/>
    <w:rsid w:val="00AD07CD"/>
    <w:rsid w:val="00AD0CE8"/>
    <w:rsid w:val="00AD1175"/>
    <w:rsid w:val="00AD17B2"/>
    <w:rsid w:val="00AD3817"/>
    <w:rsid w:val="00AD39D6"/>
    <w:rsid w:val="00AD3C35"/>
    <w:rsid w:val="00AD3CA0"/>
    <w:rsid w:val="00AD3D66"/>
    <w:rsid w:val="00AD43E9"/>
    <w:rsid w:val="00AD47CD"/>
    <w:rsid w:val="00AD4DA1"/>
    <w:rsid w:val="00AD5A83"/>
    <w:rsid w:val="00AD5B4A"/>
    <w:rsid w:val="00AD6A5C"/>
    <w:rsid w:val="00AD7494"/>
    <w:rsid w:val="00AD7893"/>
    <w:rsid w:val="00AD7BFC"/>
    <w:rsid w:val="00AD7C80"/>
    <w:rsid w:val="00AE0205"/>
    <w:rsid w:val="00AE084E"/>
    <w:rsid w:val="00AE0CBF"/>
    <w:rsid w:val="00AE106C"/>
    <w:rsid w:val="00AE18B6"/>
    <w:rsid w:val="00AE192D"/>
    <w:rsid w:val="00AE2086"/>
    <w:rsid w:val="00AE379D"/>
    <w:rsid w:val="00AE3833"/>
    <w:rsid w:val="00AE3CEB"/>
    <w:rsid w:val="00AE42A1"/>
    <w:rsid w:val="00AE4579"/>
    <w:rsid w:val="00AE460C"/>
    <w:rsid w:val="00AE47C6"/>
    <w:rsid w:val="00AE4F99"/>
    <w:rsid w:val="00AE5233"/>
    <w:rsid w:val="00AE5A44"/>
    <w:rsid w:val="00AE5C59"/>
    <w:rsid w:val="00AE654B"/>
    <w:rsid w:val="00AE6E8D"/>
    <w:rsid w:val="00AE6FC1"/>
    <w:rsid w:val="00AE7EB4"/>
    <w:rsid w:val="00AF0845"/>
    <w:rsid w:val="00AF11A9"/>
    <w:rsid w:val="00AF1328"/>
    <w:rsid w:val="00AF2393"/>
    <w:rsid w:val="00AF2596"/>
    <w:rsid w:val="00AF2944"/>
    <w:rsid w:val="00AF29F1"/>
    <w:rsid w:val="00AF2A98"/>
    <w:rsid w:val="00AF2BD0"/>
    <w:rsid w:val="00AF3042"/>
    <w:rsid w:val="00AF351B"/>
    <w:rsid w:val="00AF3A28"/>
    <w:rsid w:val="00AF4194"/>
    <w:rsid w:val="00AF4536"/>
    <w:rsid w:val="00AF4925"/>
    <w:rsid w:val="00AF49D5"/>
    <w:rsid w:val="00AF4CB5"/>
    <w:rsid w:val="00AF5090"/>
    <w:rsid w:val="00AF600F"/>
    <w:rsid w:val="00AF6197"/>
    <w:rsid w:val="00AF649C"/>
    <w:rsid w:val="00AF69A4"/>
    <w:rsid w:val="00AF73DE"/>
    <w:rsid w:val="00AF79E4"/>
    <w:rsid w:val="00AF7CFF"/>
    <w:rsid w:val="00B00301"/>
    <w:rsid w:val="00B006B2"/>
    <w:rsid w:val="00B01486"/>
    <w:rsid w:val="00B0152A"/>
    <w:rsid w:val="00B01EA0"/>
    <w:rsid w:val="00B028E1"/>
    <w:rsid w:val="00B032FC"/>
    <w:rsid w:val="00B03553"/>
    <w:rsid w:val="00B045DC"/>
    <w:rsid w:val="00B04D64"/>
    <w:rsid w:val="00B0528D"/>
    <w:rsid w:val="00B05A20"/>
    <w:rsid w:val="00B05A54"/>
    <w:rsid w:val="00B05AC3"/>
    <w:rsid w:val="00B05CB5"/>
    <w:rsid w:val="00B0644D"/>
    <w:rsid w:val="00B066F9"/>
    <w:rsid w:val="00B06BD3"/>
    <w:rsid w:val="00B07E16"/>
    <w:rsid w:val="00B100C9"/>
    <w:rsid w:val="00B106C7"/>
    <w:rsid w:val="00B10973"/>
    <w:rsid w:val="00B11040"/>
    <w:rsid w:val="00B114C1"/>
    <w:rsid w:val="00B116FF"/>
    <w:rsid w:val="00B11CAF"/>
    <w:rsid w:val="00B1238E"/>
    <w:rsid w:val="00B124E1"/>
    <w:rsid w:val="00B12641"/>
    <w:rsid w:val="00B12723"/>
    <w:rsid w:val="00B12A51"/>
    <w:rsid w:val="00B136F3"/>
    <w:rsid w:val="00B13CF4"/>
    <w:rsid w:val="00B14153"/>
    <w:rsid w:val="00B144D7"/>
    <w:rsid w:val="00B14A59"/>
    <w:rsid w:val="00B14B07"/>
    <w:rsid w:val="00B15031"/>
    <w:rsid w:val="00B15BCD"/>
    <w:rsid w:val="00B15C14"/>
    <w:rsid w:val="00B15C3B"/>
    <w:rsid w:val="00B15C5B"/>
    <w:rsid w:val="00B15F85"/>
    <w:rsid w:val="00B1649A"/>
    <w:rsid w:val="00B17007"/>
    <w:rsid w:val="00B172B5"/>
    <w:rsid w:val="00B175A4"/>
    <w:rsid w:val="00B17B39"/>
    <w:rsid w:val="00B202D4"/>
    <w:rsid w:val="00B210E0"/>
    <w:rsid w:val="00B21AC1"/>
    <w:rsid w:val="00B21E14"/>
    <w:rsid w:val="00B220F6"/>
    <w:rsid w:val="00B22346"/>
    <w:rsid w:val="00B225BA"/>
    <w:rsid w:val="00B22651"/>
    <w:rsid w:val="00B22875"/>
    <w:rsid w:val="00B22BB7"/>
    <w:rsid w:val="00B22DE7"/>
    <w:rsid w:val="00B2324C"/>
    <w:rsid w:val="00B23F56"/>
    <w:rsid w:val="00B2452B"/>
    <w:rsid w:val="00B25603"/>
    <w:rsid w:val="00B266ED"/>
    <w:rsid w:val="00B2773E"/>
    <w:rsid w:val="00B27926"/>
    <w:rsid w:val="00B30093"/>
    <w:rsid w:val="00B30423"/>
    <w:rsid w:val="00B3058F"/>
    <w:rsid w:val="00B30A31"/>
    <w:rsid w:val="00B30B38"/>
    <w:rsid w:val="00B30D65"/>
    <w:rsid w:val="00B327E0"/>
    <w:rsid w:val="00B328A9"/>
    <w:rsid w:val="00B328B8"/>
    <w:rsid w:val="00B32F1B"/>
    <w:rsid w:val="00B33013"/>
    <w:rsid w:val="00B332D8"/>
    <w:rsid w:val="00B33377"/>
    <w:rsid w:val="00B334E2"/>
    <w:rsid w:val="00B3363C"/>
    <w:rsid w:val="00B339D5"/>
    <w:rsid w:val="00B33FC9"/>
    <w:rsid w:val="00B34F88"/>
    <w:rsid w:val="00B3551E"/>
    <w:rsid w:val="00B358F3"/>
    <w:rsid w:val="00B359BD"/>
    <w:rsid w:val="00B35A75"/>
    <w:rsid w:val="00B3661C"/>
    <w:rsid w:val="00B36FC0"/>
    <w:rsid w:val="00B37263"/>
    <w:rsid w:val="00B3737D"/>
    <w:rsid w:val="00B37B83"/>
    <w:rsid w:val="00B40054"/>
    <w:rsid w:val="00B4037C"/>
    <w:rsid w:val="00B40497"/>
    <w:rsid w:val="00B406AC"/>
    <w:rsid w:val="00B40BB6"/>
    <w:rsid w:val="00B40E54"/>
    <w:rsid w:val="00B40EE6"/>
    <w:rsid w:val="00B41011"/>
    <w:rsid w:val="00B411A3"/>
    <w:rsid w:val="00B412A5"/>
    <w:rsid w:val="00B4182C"/>
    <w:rsid w:val="00B42220"/>
    <w:rsid w:val="00B42477"/>
    <w:rsid w:val="00B4278B"/>
    <w:rsid w:val="00B42B4D"/>
    <w:rsid w:val="00B42DEB"/>
    <w:rsid w:val="00B42E72"/>
    <w:rsid w:val="00B4316D"/>
    <w:rsid w:val="00B43763"/>
    <w:rsid w:val="00B438DB"/>
    <w:rsid w:val="00B439E1"/>
    <w:rsid w:val="00B43F6B"/>
    <w:rsid w:val="00B4468B"/>
    <w:rsid w:val="00B44A26"/>
    <w:rsid w:val="00B452F4"/>
    <w:rsid w:val="00B45660"/>
    <w:rsid w:val="00B45BF6"/>
    <w:rsid w:val="00B46074"/>
    <w:rsid w:val="00B4629F"/>
    <w:rsid w:val="00B46CF1"/>
    <w:rsid w:val="00B46E77"/>
    <w:rsid w:val="00B4758C"/>
    <w:rsid w:val="00B47C10"/>
    <w:rsid w:val="00B50CFC"/>
    <w:rsid w:val="00B50DB4"/>
    <w:rsid w:val="00B511C9"/>
    <w:rsid w:val="00B51640"/>
    <w:rsid w:val="00B51689"/>
    <w:rsid w:val="00B51F84"/>
    <w:rsid w:val="00B5215F"/>
    <w:rsid w:val="00B52919"/>
    <w:rsid w:val="00B52A1E"/>
    <w:rsid w:val="00B52A2D"/>
    <w:rsid w:val="00B52F01"/>
    <w:rsid w:val="00B52F63"/>
    <w:rsid w:val="00B53182"/>
    <w:rsid w:val="00B53D5F"/>
    <w:rsid w:val="00B5407F"/>
    <w:rsid w:val="00B54241"/>
    <w:rsid w:val="00B54315"/>
    <w:rsid w:val="00B54688"/>
    <w:rsid w:val="00B55725"/>
    <w:rsid w:val="00B568D6"/>
    <w:rsid w:val="00B56912"/>
    <w:rsid w:val="00B569AC"/>
    <w:rsid w:val="00B56B9C"/>
    <w:rsid w:val="00B56BF2"/>
    <w:rsid w:val="00B5705A"/>
    <w:rsid w:val="00B571E9"/>
    <w:rsid w:val="00B578AD"/>
    <w:rsid w:val="00B57B4A"/>
    <w:rsid w:val="00B57C03"/>
    <w:rsid w:val="00B6060C"/>
    <w:rsid w:val="00B608C7"/>
    <w:rsid w:val="00B60BAD"/>
    <w:rsid w:val="00B60BC9"/>
    <w:rsid w:val="00B60CB2"/>
    <w:rsid w:val="00B60CC4"/>
    <w:rsid w:val="00B60DB0"/>
    <w:rsid w:val="00B610F2"/>
    <w:rsid w:val="00B61591"/>
    <w:rsid w:val="00B6171E"/>
    <w:rsid w:val="00B61881"/>
    <w:rsid w:val="00B61935"/>
    <w:rsid w:val="00B61D61"/>
    <w:rsid w:val="00B62617"/>
    <w:rsid w:val="00B62652"/>
    <w:rsid w:val="00B633F4"/>
    <w:rsid w:val="00B6387F"/>
    <w:rsid w:val="00B638B1"/>
    <w:rsid w:val="00B644D1"/>
    <w:rsid w:val="00B64D2A"/>
    <w:rsid w:val="00B64F1A"/>
    <w:rsid w:val="00B650A4"/>
    <w:rsid w:val="00B65D9C"/>
    <w:rsid w:val="00B65E66"/>
    <w:rsid w:val="00B66401"/>
    <w:rsid w:val="00B66578"/>
    <w:rsid w:val="00B66A73"/>
    <w:rsid w:val="00B66B28"/>
    <w:rsid w:val="00B66D50"/>
    <w:rsid w:val="00B67329"/>
    <w:rsid w:val="00B674FB"/>
    <w:rsid w:val="00B67EBF"/>
    <w:rsid w:val="00B70111"/>
    <w:rsid w:val="00B71122"/>
    <w:rsid w:val="00B7118D"/>
    <w:rsid w:val="00B714F2"/>
    <w:rsid w:val="00B7197A"/>
    <w:rsid w:val="00B72154"/>
    <w:rsid w:val="00B72F86"/>
    <w:rsid w:val="00B74081"/>
    <w:rsid w:val="00B745C2"/>
    <w:rsid w:val="00B749BA"/>
    <w:rsid w:val="00B74A60"/>
    <w:rsid w:val="00B74CFF"/>
    <w:rsid w:val="00B74F9F"/>
    <w:rsid w:val="00B74FE3"/>
    <w:rsid w:val="00B7512F"/>
    <w:rsid w:val="00B75557"/>
    <w:rsid w:val="00B75824"/>
    <w:rsid w:val="00B75D47"/>
    <w:rsid w:val="00B76F6F"/>
    <w:rsid w:val="00B77F56"/>
    <w:rsid w:val="00B801B1"/>
    <w:rsid w:val="00B802BB"/>
    <w:rsid w:val="00B80329"/>
    <w:rsid w:val="00B8084A"/>
    <w:rsid w:val="00B80CAF"/>
    <w:rsid w:val="00B80CEF"/>
    <w:rsid w:val="00B81691"/>
    <w:rsid w:val="00B81A2E"/>
    <w:rsid w:val="00B81D88"/>
    <w:rsid w:val="00B81E89"/>
    <w:rsid w:val="00B82565"/>
    <w:rsid w:val="00B82633"/>
    <w:rsid w:val="00B82969"/>
    <w:rsid w:val="00B82E61"/>
    <w:rsid w:val="00B8322C"/>
    <w:rsid w:val="00B8371D"/>
    <w:rsid w:val="00B83F27"/>
    <w:rsid w:val="00B83F8D"/>
    <w:rsid w:val="00B84F03"/>
    <w:rsid w:val="00B85CFC"/>
    <w:rsid w:val="00B8655B"/>
    <w:rsid w:val="00B8667F"/>
    <w:rsid w:val="00B8671F"/>
    <w:rsid w:val="00B8679B"/>
    <w:rsid w:val="00B86BBF"/>
    <w:rsid w:val="00B8702F"/>
    <w:rsid w:val="00B87547"/>
    <w:rsid w:val="00B875D3"/>
    <w:rsid w:val="00B87C0A"/>
    <w:rsid w:val="00B9022F"/>
    <w:rsid w:val="00B9045C"/>
    <w:rsid w:val="00B90A32"/>
    <w:rsid w:val="00B90C1B"/>
    <w:rsid w:val="00B90E49"/>
    <w:rsid w:val="00B90F0B"/>
    <w:rsid w:val="00B91423"/>
    <w:rsid w:val="00B91761"/>
    <w:rsid w:val="00B91C02"/>
    <w:rsid w:val="00B91CCF"/>
    <w:rsid w:val="00B91D65"/>
    <w:rsid w:val="00B927B4"/>
    <w:rsid w:val="00B9292C"/>
    <w:rsid w:val="00B92935"/>
    <w:rsid w:val="00B92C6E"/>
    <w:rsid w:val="00B9305C"/>
    <w:rsid w:val="00B9351D"/>
    <w:rsid w:val="00B938EF"/>
    <w:rsid w:val="00B9418B"/>
    <w:rsid w:val="00B942EF"/>
    <w:rsid w:val="00B9539F"/>
    <w:rsid w:val="00B9544B"/>
    <w:rsid w:val="00B95468"/>
    <w:rsid w:val="00B9555A"/>
    <w:rsid w:val="00B95DD5"/>
    <w:rsid w:val="00B96A5E"/>
    <w:rsid w:val="00B96D8B"/>
    <w:rsid w:val="00B9736D"/>
    <w:rsid w:val="00B97721"/>
    <w:rsid w:val="00B97950"/>
    <w:rsid w:val="00B97C80"/>
    <w:rsid w:val="00B97F71"/>
    <w:rsid w:val="00B988FA"/>
    <w:rsid w:val="00BA0339"/>
    <w:rsid w:val="00BA0677"/>
    <w:rsid w:val="00BA0733"/>
    <w:rsid w:val="00BA146B"/>
    <w:rsid w:val="00BA1D9D"/>
    <w:rsid w:val="00BA205D"/>
    <w:rsid w:val="00BA25F0"/>
    <w:rsid w:val="00BA3162"/>
    <w:rsid w:val="00BA32E5"/>
    <w:rsid w:val="00BA34A4"/>
    <w:rsid w:val="00BA36FE"/>
    <w:rsid w:val="00BA3F25"/>
    <w:rsid w:val="00BA40E0"/>
    <w:rsid w:val="00BA40E3"/>
    <w:rsid w:val="00BA480C"/>
    <w:rsid w:val="00BA481B"/>
    <w:rsid w:val="00BA4A64"/>
    <w:rsid w:val="00BA4D27"/>
    <w:rsid w:val="00BA53C2"/>
    <w:rsid w:val="00BA59E4"/>
    <w:rsid w:val="00BA5E4B"/>
    <w:rsid w:val="00BA6E2D"/>
    <w:rsid w:val="00BA6F38"/>
    <w:rsid w:val="00BA78BA"/>
    <w:rsid w:val="00BB0242"/>
    <w:rsid w:val="00BB1432"/>
    <w:rsid w:val="00BB1578"/>
    <w:rsid w:val="00BB17F8"/>
    <w:rsid w:val="00BB1F68"/>
    <w:rsid w:val="00BB1FFD"/>
    <w:rsid w:val="00BB35AE"/>
    <w:rsid w:val="00BB3B2E"/>
    <w:rsid w:val="00BB412B"/>
    <w:rsid w:val="00BB4366"/>
    <w:rsid w:val="00BB458A"/>
    <w:rsid w:val="00BB4798"/>
    <w:rsid w:val="00BB54EE"/>
    <w:rsid w:val="00BB567A"/>
    <w:rsid w:val="00BB5A06"/>
    <w:rsid w:val="00BB5A17"/>
    <w:rsid w:val="00BB5A6C"/>
    <w:rsid w:val="00BB5B16"/>
    <w:rsid w:val="00BB5D4F"/>
    <w:rsid w:val="00BB5D5B"/>
    <w:rsid w:val="00BB6453"/>
    <w:rsid w:val="00BC04A5"/>
    <w:rsid w:val="00BC0559"/>
    <w:rsid w:val="00BC0CD0"/>
    <w:rsid w:val="00BC0FF2"/>
    <w:rsid w:val="00BC12F5"/>
    <w:rsid w:val="00BC21BD"/>
    <w:rsid w:val="00BC23CF"/>
    <w:rsid w:val="00BC2518"/>
    <w:rsid w:val="00BC28C2"/>
    <w:rsid w:val="00BC29FC"/>
    <w:rsid w:val="00BC2DF3"/>
    <w:rsid w:val="00BC3522"/>
    <w:rsid w:val="00BC4A5A"/>
    <w:rsid w:val="00BC4A6F"/>
    <w:rsid w:val="00BC4D7F"/>
    <w:rsid w:val="00BC51FC"/>
    <w:rsid w:val="00BC527A"/>
    <w:rsid w:val="00BC547C"/>
    <w:rsid w:val="00BC5859"/>
    <w:rsid w:val="00BC58EA"/>
    <w:rsid w:val="00BC5980"/>
    <w:rsid w:val="00BC5EFC"/>
    <w:rsid w:val="00BC606F"/>
    <w:rsid w:val="00BC611E"/>
    <w:rsid w:val="00BC62E8"/>
    <w:rsid w:val="00BC75D4"/>
    <w:rsid w:val="00BC7F82"/>
    <w:rsid w:val="00BD151E"/>
    <w:rsid w:val="00BD1C52"/>
    <w:rsid w:val="00BD20BC"/>
    <w:rsid w:val="00BD2815"/>
    <w:rsid w:val="00BD2858"/>
    <w:rsid w:val="00BD3093"/>
    <w:rsid w:val="00BD345F"/>
    <w:rsid w:val="00BD346A"/>
    <w:rsid w:val="00BD36F2"/>
    <w:rsid w:val="00BD3912"/>
    <w:rsid w:val="00BD3EDF"/>
    <w:rsid w:val="00BD40A9"/>
    <w:rsid w:val="00BD414A"/>
    <w:rsid w:val="00BD42D2"/>
    <w:rsid w:val="00BD444E"/>
    <w:rsid w:val="00BD4F05"/>
    <w:rsid w:val="00BD503E"/>
    <w:rsid w:val="00BD52EF"/>
    <w:rsid w:val="00BD5E0D"/>
    <w:rsid w:val="00BD5E83"/>
    <w:rsid w:val="00BD5F98"/>
    <w:rsid w:val="00BD6640"/>
    <w:rsid w:val="00BD6783"/>
    <w:rsid w:val="00BD6810"/>
    <w:rsid w:val="00BD6ED8"/>
    <w:rsid w:val="00BD721C"/>
    <w:rsid w:val="00BE07CF"/>
    <w:rsid w:val="00BE09F0"/>
    <w:rsid w:val="00BE0B02"/>
    <w:rsid w:val="00BE0CFE"/>
    <w:rsid w:val="00BE120E"/>
    <w:rsid w:val="00BE12CA"/>
    <w:rsid w:val="00BE1333"/>
    <w:rsid w:val="00BE141D"/>
    <w:rsid w:val="00BE1908"/>
    <w:rsid w:val="00BE2573"/>
    <w:rsid w:val="00BE25E1"/>
    <w:rsid w:val="00BE275D"/>
    <w:rsid w:val="00BE2837"/>
    <w:rsid w:val="00BE2B12"/>
    <w:rsid w:val="00BE2F41"/>
    <w:rsid w:val="00BE31CF"/>
    <w:rsid w:val="00BE34DF"/>
    <w:rsid w:val="00BE359B"/>
    <w:rsid w:val="00BE38BE"/>
    <w:rsid w:val="00BE4B51"/>
    <w:rsid w:val="00BE4C0A"/>
    <w:rsid w:val="00BE5258"/>
    <w:rsid w:val="00BE5A89"/>
    <w:rsid w:val="00BE5AEF"/>
    <w:rsid w:val="00BE64E0"/>
    <w:rsid w:val="00BE64EF"/>
    <w:rsid w:val="00BE6B0F"/>
    <w:rsid w:val="00BE6E55"/>
    <w:rsid w:val="00BE7195"/>
    <w:rsid w:val="00BE7B15"/>
    <w:rsid w:val="00BF037D"/>
    <w:rsid w:val="00BF07CC"/>
    <w:rsid w:val="00BF07EC"/>
    <w:rsid w:val="00BF1413"/>
    <w:rsid w:val="00BF1A8E"/>
    <w:rsid w:val="00BF1AC3"/>
    <w:rsid w:val="00BF21F0"/>
    <w:rsid w:val="00BF269C"/>
    <w:rsid w:val="00BF278B"/>
    <w:rsid w:val="00BF29E0"/>
    <w:rsid w:val="00BF29F5"/>
    <w:rsid w:val="00BF2D38"/>
    <w:rsid w:val="00BF3407"/>
    <w:rsid w:val="00BF3497"/>
    <w:rsid w:val="00BF3A0A"/>
    <w:rsid w:val="00BF463B"/>
    <w:rsid w:val="00BF48FB"/>
    <w:rsid w:val="00BF4AE5"/>
    <w:rsid w:val="00BF4B36"/>
    <w:rsid w:val="00BF4BFD"/>
    <w:rsid w:val="00BF4F78"/>
    <w:rsid w:val="00BF51BC"/>
    <w:rsid w:val="00BF51D5"/>
    <w:rsid w:val="00BF5386"/>
    <w:rsid w:val="00BF57CF"/>
    <w:rsid w:val="00BF6795"/>
    <w:rsid w:val="00BF6905"/>
    <w:rsid w:val="00BF7097"/>
    <w:rsid w:val="00BF7128"/>
    <w:rsid w:val="00BF75DA"/>
    <w:rsid w:val="00BF7A14"/>
    <w:rsid w:val="00BF7BD7"/>
    <w:rsid w:val="00BF7EB0"/>
    <w:rsid w:val="00C000FD"/>
    <w:rsid w:val="00C00387"/>
    <w:rsid w:val="00C00A21"/>
    <w:rsid w:val="00C00D6F"/>
    <w:rsid w:val="00C00E8D"/>
    <w:rsid w:val="00C01169"/>
    <w:rsid w:val="00C0129D"/>
    <w:rsid w:val="00C013AD"/>
    <w:rsid w:val="00C015B7"/>
    <w:rsid w:val="00C01A5F"/>
    <w:rsid w:val="00C02049"/>
    <w:rsid w:val="00C0248D"/>
    <w:rsid w:val="00C02A43"/>
    <w:rsid w:val="00C02DB6"/>
    <w:rsid w:val="00C03181"/>
    <w:rsid w:val="00C03264"/>
    <w:rsid w:val="00C03280"/>
    <w:rsid w:val="00C037A3"/>
    <w:rsid w:val="00C03C15"/>
    <w:rsid w:val="00C04987"/>
    <w:rsid w:val="00C04B95"/>
    <w:rsid w:val="00C04F01"/>
    <w:rsid w:val="00C05760"/>
    <w:rsid w:val="00C05F3C"/>
    <w:rsid w:val="00C06B36"/>
    <w:rsid w:val="00C06CD0"/>
    <w:rsid w:val="00C07CE8"/>
    <w:rsid w:val="00C07FA3"/>
    <w:rsid w:val="00C10AAC"/>
    <w:rsid w:val="00C10E10"/>
    <w:rsid w:val="00C10FE2"/>
    <w:rsid w:val="00C11538"/>
    <w:rsid w:val="00C11555"/>
    <w:rsid w:val="00C11725"/>
    <w:rsid w:val="00C11F5A"/>
    <w:rsid w:val="00C12275"/>
    <w:rsid w:val="00C1241D"/>
    <w:rsid w:val="00C12778"/>
    <w:rsid w:val="00C129D9"/>
    <w:rsid w:val="00C12B1C"/>
    <w:rsid w:val="00C12C24"/>
    <w:rsid w:val="00C12FB3"/>
    <w:rsid w:val="00C130CF"/>
    <w:rsid w:val="00C13109"/>
    <w:rsid w:val="00C131B2"/>
    <w:rsid w:val="00C13261"/>
    <w:rsid w:val="00C135A2"/>
    <w:rsid w:val="00C135AE"/>
    <w:rsid w:val="00C136B9"/>
    <w:rsid w:val="00C13A9A"/>
    <w:rsid w:val="00C13D7E"/>
    <w:rsid w:val="00C146DF"/>
    <w:rsid w:val="00C15057"/>
    <w:rsid w:val="00C15491"/>
    <w:rsid w:val="00C15D94"/>
    <w:rsid w:val="00C162FB"/>
    <w:rsid w:val="00C163CB"/>
    <w:rsid w:val="00C163E7"/>
    <w:rsid w:val="00C16409"/>
    <w:rsid w:val="00C16508"/>
    <w:rsid w:val="00C1653E"/>
    <w:rsid w:val="00C16A6C"/>
    <w:rsid w:val="00C17B22"/>
    <w:rsid w:val="00C2040A"/>
    <w:rsid w:val="00C208BD"/>
    <w:rsid w:val="00C212EA"/>
    <w:rsid w:val="00C21625"/>
    <w:rsid w:val="00C21E37"/>
    <w:rsid w:val="00C224AA"/>
    <w:rsid w:val="00C227B2"/>
    <w:rsid w:val="00C22973"/>
    <w:rsid w:val="00C22AB6"/>
    <w:rsid w:val="00C232C7"/>
    <w:rsid w:val="00C23744"/>
    <w:rsid w:val="00C23B34"/>
    <w:rsid w:val="00C248F6"/>
    <w:rsid w:val="00C25957"/>
    <w:rsid w:val="00C25A53"/>
    <w:rsid w:val="00C25DF0"/>
    <w:rsid w:val="00C269D4"/>
    <w:rsid w:val="00C26FA5"/>
    <w:rsid w:val="00C271F3"/>
    <w:rsid w:val="00C27268"/>
    <w:rsid w:val="00C2784E"/>
    <w:rsid w:val="00C30BFD"/>
    <w:rsid w:val="00C3127D"/>
    <w:rsid w:val="00C31A72"/>
    <w:rsid w:val="00C32417"/>
    <w:rsid w:val="00C32A31"/>
    <w:rsid w:val="00C32C54"/>
    <w:rsid w:val="00C33E1D"/>
    <w:rsid w:val="00C33E61"/>
    <w:rsid w:val="00C33FFD"/>
    <w:rsid w:val="00C34092"/>
    <w:rsid w:val="00C340C0"/>
    <w:rsid w:val="00C34741"/>
    <w:rsid w:val="00C34E92"/>
    <w:rsid w:val="00C35002"/>
    <w:rsid w:val="00C350C7"/>
    <w:rsid w:val="00C35125"/>
    <w:rsid w:val="00C35262"/>
    <w:rsid w:val="00C35CEC"/>
    <w:rsid w:val="00C35E9B"/>
    <w:rsid w:val="00C35F16"/>
    <w:rsid w:val="00C36109"/>
    <w:rsid w:val="00C361A8"/>
    <w:rsid w:val="00C36DD6"/>
    <w:rsid w:val="00C40088"/>
    <w:rsid w:val="00C40CAD"/>
    <w:rsid w:val="00C40D58"/>
    <w:rsid w:val="00C40FEF"/>
    <w:rsid w:val="00C413FB"/>
    <w:rsid w:val="00C41420"/>
    <w:rsid w:val="00C4157D"/>
    <w:rsid w:val="00C41D08"/>
    <w:rsid w:val="00C42052"/>
    <w:rsid w:val="00C42A06"/>
    <w:rsid w:val="00C42BC6"/>
    <w:rsid w:val="00C431C1"/>
    <w:rsid w:val="00C433C1"/>
    <w:rsid w:val="00C43475"/>
    <w:rsid w:val="00C4381E"/>
    <w:rsid w:val="00C43A3A"/>
    <w:rsid w:val="00C43C0D"/>
    <w:rsid w:val="00C440BA"/>
    <w:rsid w:val="00C4450B"/>
    <w:rsid w:val="00C44AA7"/>
    <w:rsid w:val="00C458EF"/>
    <w:rsid w:val="00C459C7"/>
    <w:rsid w:val="00C45B62"/>
    <w:rsid w:val="00C46594"/>
    <w:rsid w:val="00C46947"/>
    <w:rsid w:val="00C46D19"/>
    <w:rsid w:val="00C46E30"/>
    <w:rsid w:val="00C50311"/>
    <w:rsid w:val="00C5064E"/>
    <w:rsid w:val="00C50A18"/>
    <w:rsid w:val="00C50BE9"/>
    <w:rsid w:val="00C50FCD"/>
    <w:rsid w:val="00C510CB"/>
    <w:rsid w:val="00C5110F"/>
    <w:rsid w:val="00C513D8"/>
    <w:rsid w:val="00C51604"/>
    <w:rsid w:val="00C518FE"/>
    <w:rsid w:val="00C51E6F"/>
    <w:rsid w:val="00C52194"/>
    <w:rsid w:val="00C523A7"/>
    <w:rsid w:val="00C529ED"/>
    <w:rsid w:val="00C536CB"/>
    <w:rsid w:val="00C53B74"/>
    <w:rsid w:val="00C53B86"/>
    <w:rsid w:val="00C5413E"/>
    <w:rsid w:val="00C544AD"/>
    <w:rsid w:val="00C548AB"/>
    <w:rsid w:val="00C54CDA"/>
    <w:rsid w:val="00C5509C"/>
    <w:rsid w:val="00C550BC"/>
    <w:rsid w:val="00C552FC"/>
    <w:rsid w:val="00C55927"/>
    <w:rsid w:val="00C55A57"/>
    <w:rsid w:val="00C55B46"/>
    <w:rsid w:val="00C55BBA"/>
    <w:rsid w:val="00C55D5B"/>
    <w:rsid w:val="00C55E62"/>
    <w:rsid w:val="00C56622"/>
    <w:rsid w:val="00C574B2"/>
    <w:rsid w:val="00C57BD6"/>
    <w:rsid w:val="00C60FEA"/>
    <w:rsid w:val="00C61354"/>
    <w:rsid w:val="00C61506"/>
    <w:rsid w:val="00C618C3"/>
    <w:rsid w:val="00C61DD6"/>
    <w:rsid w:val="00C61F57"/>
    <w:rsid w:val="00C61FE3"/>
    <w:rsid w:val="00C6241D"/>
    <w:rsid w:val="00C62B5B"/>
    <w:rsid w:val="00C63362"/>
    <w:rsid w:val="00C635B9"/>
    <w:rsid w:val="00C63A1F"/>
    <w:rsid w:val="00C63FC5"/>
    <w:rsid w:val="00C645A3"/>
    <w:rsid w:val="00C64E66"/>
    <w:rsid w:val="00C654FB"/>
    <w:rsid w:val="00C65922"/>
    <w:rsid w:val="00C659EB"/>
    <w:rsid w:val="00C65C72"/>
    <w:rsid w:val="00C66A55"/>
    <w:rsid w:val="00C66EB1"/>
    <w:rsid w:val="00C67F04"/>
    <w:rsid w:val="00C67FDF"/>
    <w:rsid w:val="00C7017E"/>
    <w:rsid w:val="00C705BE"/>
    <w:rsid w:val="00C707CD"/>
    <w:rsid w:val="00C70856"/>
    <w:rsid w:val="00C713EA"/>
    <w:rsid w:val="00C714E6"/>
    <w:rsid w:val="00C717A6"/>
    <w:rsid w:val="00C718E9"/>
    <w:rsid w:val="00C71A0B"/>
    <w:rsid w:val="00C7224A"/>
    <w:rsid w:val="00C724B4"/>
    <w:rsid w:val="00C724D2"/>
    <w:rsid w:val="00C724F0"/>
    <w:rsid w:val="00C72E7B"/>
    <w:rsid w:val="00C730CA"/>
    <w:rsid w:val="00C73166"/>
    <w:rsid w:val="00C736E2"/>
    <w:rsid w:val="00C73F0B"/>
    <w:rsid w:val="00C73FD1"/>
    <w:rsid w:val="00C75312"/>
    <w:rsid w:val="00C75629"/>
    <w:rsid w:val="00C756C4"/>
    <w:rsid w:val="00C75E71"/>
    <w:rsid w:val="00C76760"/>
    <w:rsid w:val="00C7680E"/>
    <w:rsid w:val="00C769C9"/>
    <w:rsid w:val="00C77061"/>
    <w:rsid w:val="00C77F00"/>
    <w:rsid w:val="00C80AA8"/>
    <w:rsid w:val="00C80C95"/>
    <w:rsid w:val="00C81847"/>
    <w:rsid w:val="00C81A49"/>
    <w:rsid w:val="00C82410"/>
    <w:rsid w:val="00C826AE"/>
    <w:rsid w:val="00C826F5"/>
    <w:rsid w:val="00C82777"/>
    <w:rsid w:val="00C82BA8"/>
    <w:rsid w:val="00C82BDB"/>
    <w:rsid w:val="00C83214"/>
    <w:rsid w:val="00C833CB"/>
    <w:rsid w:val="00C83554"/>
    <w:rsid w:val="00C83DD9"/>
    <w:rsid w:val="00C84606"/>
    <w:rsid w:val="00C85393"/>
    <w:rsid w:val="00C85492"/>
    <w:rsid w:val="00C855D9"/>
    <w:rsid w:val="00C8567E"/>
    <w:rsid w:val="00C856BB"/>
    <w:rsid w:val="00C85F0D"/>
    <w:rsid w:val="00C865B6"/>
    <w:rsid w:val="00C866B6"/>
    <w:rsid w:val="00C86D88"/>
    <w:rsid w:val="00C870B0"/>
    <w:rsid w:val="00C87256"/>
    <w:rsid w:val="00C87434"/>
    <w:rsid w:val="00C87544"/>
    <w:rsid w:val="00C8762C"/>
    <w:rsid w:val="00C8788F"/>
    <w:rsid w:val="00C87D32"/>
    <w:rsid w:val="00C901B2"/>
    <w:rsid w:val="00C90D81"/>
    <w:rsid w:val="00C912FD"/>
    <w:rsid w:val="00C91589"/>
    <w:rsid w:val="00C9172F"/>
    <w:rsid w:val="00C91985"/>
    <w:rsid w:val="00C92272"/>
    <w:rsid w:val="00C9253A"/>
    <w:rsid w:val="00C927B4"/>
    <w:rsid w:val="00C92C3F"/>
    <w:rsid w:val="00C930B9"/>
    <w:rsid w:val="00C93228"/>
    <w:rsid w:val="00C935C3"/>
    <w:rsid w:val="00C9381D"/>
    <w:rsid w:val="00C93C99"/>
    <w:rsid w:val="00C93F2D"/>
    <w:rsid w:val="00C942D4"/>
    <w:rsid w:val="00C94383"/>
    <w:rsid w:val="00C94526"/>
    <w:rsid w:val="00C94742"/>
    <w:rsid w:val="00C94CF6"/>
    <w:rsid w:val="00C951E7"/>
    <w:rsid w:val="00C95577"/>
    <w:rsid w:val="00C958B5"/>
    <w:rsid w:val="00C95B12"/>
    <w:rsid w:val="00C95BB0"/>
    <w:rsid w:val="00C9651D"/>
    <w:rsid w:val="00C96528"/>
    <w:rsid w:val="00C96A6D"/>
    <w:rsid w:val="00C9708F"/>
    <w:rsid w:val="00C9748E"/>
    <w:rsid w:val="00C9767E"/>
    <w:rsid w:val="00C9793D"/>
    <w:rsid w:val="00C97BA1"/>
    <w:rsid w:val="00CA04FD"/>
    <w:rsid w:val="00CA0984"/>
    <w:rsid w:val="00CA0A95"/>
    <w:rsid w:val="00CA0AAD"/>
    <w:rsid w:val="00CA0AB9"/>
    <w:rsid w:val="00CA0C6D"/>
    <w:rsid w:val="00CA0F56"/>
    <w:rsid w:val="00CA1089"/>
    <w:rsid w:val="00CA134E"/>
    <w:rsid w:val="00CA1356"/>
    <w:rsid w:val="00CA193A"/>
    <w:rsid w:val="00CA197A"/>
    <w:rsid w:val="00CA1A9A"/>
    <w:rsid w:val="00CA2038"/>
    <w:rsid w:val="00CA20A6"/>
    <w:rsid w:val="00CA363D"/>
    <w:rsid w:val="00CA381E"/>
    <w:rsid w:val="00CA447E"/>
    <w:rsid w:val="00CA454D"/>
    <w:rsid w:val="00CA4655"/>
    <w:rsid w:val="00CA4DB4"/>
    <w:rsid w:val="00CA4EF9"/>
    <w:rsid w:val="00CA5069"/>
    <w:rsid w:val="00CA55B9"/>
    <w:rsid w:val="00CA5E6B"/>
    <w:rsid w:val="00CA6138"/>
    <w:rsid w:val="00CA61CD"/>
    <w:rsid w:val="00CA6E9C"/>
    <w:rsid w:val="00CA74E7"/>
    <w:rsid w:val="00CA7837"/>
    <w:rsid w:val="00CA7CED"/>
    <w:rsid w:val="00CB015D"/>
    <w:rsid w:val="00CB0172"/>
    <w:rsid w:val="00CB0221"/>
    <w:rsid w:val="00CB150B"/>
    <w:rsid w:val="00CB1DA3"/>
    <w:rsid w:val="00CB2597"/>
    <w:rsid w:val="00CB2838"/>
    <w:rsid w:val="00CB2DF5"/>
    <w:rsid w:val="00CB333E"/>
    <w:rsid w:val="00CB3519"/>
    <w:rsid w:val="00CB3834"/>
    <w:rsid w:val="00CB3CEE"/>
    <w:rsid w:val="00CB4716"/>
    <w:rsid w:val="00CB474B"/>
    <w:rsid w:val="00CB4C9B"/>
    <w:rsid w:val="00CB52B7"/>
    <w:rsid w:val="00CB533F"/>
    <w:rsid w:val="00CB53B9"/>
    <w:rsid w:val="00CB6499"/>
    <w:rsid w:val="00CB6551"/>
    <w:rsid w:val="00CB6664"/>
    <w:rsid w:val="00CB679F"/>
    <w:rsid w:val="00CB71B7"/>
    <w:rsid w:val="00CB7262"/>
    <w:rsid w:val="00CB74E3"/>
    <w:rsid w:val="00CB764B"/>
    <w:rsid w:val="00CB7D93"/>
    <w:rsid w:val="00CB7F16"/>
    <w:rsid w:val="00CB7FDF"/>
    <w:rsid w:val="00CC0025"/>
    <w:rsid w:val="00CC091A"/>
    <w:rsid w:val="00CC094B"/>
    <w:rsid w:val="00CC09CA"/>
    <w:rsid w:val="00CC1362"/>
    <w:rsid w:val="00CC1450"/>
    <w:rsid w:val="00CC164C"/>
    <w:rsid w:val="00CC1A6E"/>
    <w:rsid w:val="00CC2343"/>
    <w:rsid w:val="00CC2C9E"/>
    <w:rsid w:val="00CC2D58"/>
    <w:rsid w:val="00CC35D5"/>
    <w:rsid w:val="00CC3D0E"/>
    <w:rsid w:val="00CC43D3"/>
    <w:rsid w:val="00CC47A1"/>
    <w:rsid w:val="00CC4C20"/>
    <w:rsid w:val="00CC541F"/>
    <w:rsid w:val="00CC5CC0"/>
    <w:rsid w:val="00CC6BF4"/>
    <w:rsid w:val="00CC77C1"/>
    <w:rsid w:val="00CD00D5"/>
    <w:rsid w:val="00CD0756"/>
    <w:rsid w:val="00CD0B8C"/>
    <w:rsid w:val="00CD0F89"/>
    <w:rsid w:val="00CD11D0"/>
    <w:rsid w:val="00CD21A9"/>
    <w:rsid w:val="00CD22BD"/>
    <w:rsid w:val="00CD23F5"/>
    <w:rsid w:val="00CD260E"/>
    <w:rsid w:val="00CD2804"/>
    <w:rsid w:val="00CD2D30"/>
    <w:rsid w:val="00CD2E31"/>
    <w:rsid w:val="00CD2ED7"/>
    <w:rsid w:val="00CD3004"/>
    <w:rsid w:val="00CD3846"/>
    <w:rsid w:val="00CD3A63"/>
    <w:rsid w:val="00CD3CA6"/>
    <w:rsid w:val="00CD41E3"/>
    <w:rsid w:val="00CD4C95"/>
    <w:rsid w:val="00CD527D"/>
    <w:rsid w:val="00CD773F"/>
    <w:rsid w:val="00CD7C4D"/>
    <w:rsid w:val="00CE02AE"/>
    <w:rsid w:val="00CE04FC"/>
    <w:rsid w:val="00CE179C"/>
    <w:rsid w:val="00CE186A"/>
    <w:rsid w:val="00CE196F"/>
    <w:rsid w:val="00CE1DFA"/>
    <w:rsid w:val="00CE2178"/>
    <w:rsid w:val="00CE21E7"/>
    <w:rsid w:val="00CE265F"/>
    <w:rsid w:val="00CE3020"/>
    <w:rsid w:val="00CE35F3"/>
    <w:rsid w:val="00CE3EBD"/>
    <w:rsid w:val="00CE422B"/>
    <w:rsid w:val="00CE4241"/>
    <w:rsid w:val="00CE4DA2"/>
    <w:rsid w:val="00CE4F84"/>
    <w:rsid w:val="00CE54F9"/>
    <w:rsid w:val="00CE5663"/>
    <w:rsid w:val="00CE5814"/>
    <w:rsid w:val="00CE5947"/>
    <w:rsid w:val="00CE72EC"/>
    <w:rsid w:val="00CE78C2"/>
    <w:rsid w:val="00CE7AAC"/>
    <w:rsid w:val="00CE7C82"/>
    <w:rsid w:val="00CF007F"/>
    <w:rsid w:val="00CF0A9F"/>
    <w:rsid w:val="00CF1789"/>
    <w:rsid w:val="00CF1C8B"/>
    <w:rsid w:val="00CF2105"/>
    <w:rsid w:val="00CF2144"/>
    <w:rsid w:val="00CF28C3"/>
    <w:rsid w:val="00CF2FCE"/>
    <w:rsid w:val="00CF3360"/>
    <w:rsid w:val="00CF396E"/>
    <w:rsid w:val="00CF39B0"/>
    <w:rsid w:val="00CF411E"/>
    <w:rsid w:val="00CF413C"/>
    <w:rsid w:val="00CF4192"/>
    <w:rsid w:val="00CF4546"/>
    <w:rsid w:val="00CF4570"/>
    <w:rsid w:val="00CF4608"/>
    <w:rsid w:val="00CF56B0"/>
    <w:rsid w:val="00CF5BB2"/>
    <w:rsid w:val="00CF5C4B"/>
    <w:rsid w:val="00CF6171"/>
    <w:rsid w:val="00CF6417"/>
    <w:rsid w:val="00CF6B84"/>
    <w:rsid w:val="00CF73A6"/>
    <w:rsid w:val="00CF7640"/>
    <w:rsid w:val="00CF7B41"/>
    <w:rsid w:val="00D000A2"/>
    <w:rsid w:val="00D00495"/>
    <w:rsid w:val="00D00EDD"/>
    <w:rsid w:val="00D016AE"/>
    <w:rsid w:val="00D021F5"/>
    <w:rsid w:val="00D02833"/>
    <w:rsid w:val="00D03370"/>
    <w:rsid w:val="00D03FF8"/>
    <w:rsid w:val="00D040AB"/>
    <w:rsid w:val="00D04D77"/>
    <w:rsid w:val="00D052A5"/>
    <w:rsid w:val="00D05886"/>
    <w:rsid w:val="00D0591B"/>
    <w:rsid w:val="00D05B99"/>
    <w:rsid w:val="00D0619B"/>
    <w:rsid w:val="00D06496"/>
    <w:rsid w:val="00D07581"/>
    <w:rsid w:val="00D07795"/>
    <w:rsid w:val="00D07ECB"/>
    <w:rsid w:val="00D10104"/>
    <w:rsid w:val="00D1041B"/>
    <w:rsid w:val="00D1064E"/>
    <w:rsid w:val="00D108FC"/>
    <w:rsid w:val="00D10A01"/>
    <w:rsid w:val="00D10A65"/>
    <w:rsid w:val="00D10C33"/>
    <w:rsid w:val="00D10E91"/>
    <w:rsid w:val="00D115D4"/>
    <w:rsid w:val="00D11FBF"/>
    <w:rsid w:val="00D124F3"/>
    <w:rsid w:val="00D12C1D"/>
    <w:rsid w:val="00D12DF9"/>
    <w:rsid w:val="00D136EE"/>
    <w:rsid w:val="00D13DCC"/>
    <w:rsid w:val="00D145B7"/>
    <w:rsid w:val="00D14E44"/>
    <w:rsid w:val="00D15898"/>
    <w:rsid w:val="00D168BF"/>
    <w:rsid w:val="00D17054"/>
    <w:rsid w:val="00D17CD6"/>
    <w:rsid w:val="00D17F89"/>
    <w:rsid w:val="00D200BC"/>
    <w:rsid w:val="00D2045A"/>
    <w:rsid w:val="00D2153E"/>
    <w:rsid w:val="00D21561"/>
    <w:rsid w:val="00D2174F"/>
    <w:rsid w:val="00D21795"/>
    <w:rsid w:val="00D2233C"/>
    <w:rsid w:val="00D224FB"/>
    <w:rsid w:val="00D228F3"/>
    <w:rsid w:val="00D22D65"/>
    <w:rsid w:val="00D231E9"/>
    <w:rsid w:val="00D23797"/>
    <w:rsid w:val="00D238DA"/>
    <w:rsid w:val="00D239D8"/>
    <w:rsid w:val="00D23BEF"/>
    <w:rsid w:val="00D23D09"/>
    <w:rsid w:val="00D24987"/>
    <w:rsid w:val="00D24D75"/>
    <w:rsid w:val="00D2599B"/>
    <w:rsid w:val="00D26895"/>
    <w:rsid w:val="00D26964"/>
    <w:rsid w:val="00D26DC9"/>
    <w:rsid w:val="00D27563"/>
    <w:rsid w:val="00D27665"/>
    <w:rsid w:val="00D27C2E"/>
    <w:rsid w:val="00D27FAA"/>
    <w:rsid w:val="00D302DC"/>
    <w:rsid w:val="00D3047E"/>
    <w:rsid w:val="00D30B80"/>
    <w:rsid w:val="00D30DE0"/>
    <w:rsid w:val="00D319D3"/>
    <w:rsid w:val="00D322B0"/>
    <w:rsid w:val="00D324EA"/>
    <w:rsid w:val="00D329A3"/>
    <w:rsid w:val="00D32A65"/>
    <w:rsid w:val="00D32F2B"/>
    <w:rsid w:val="00D32FB3"/>
    <w:rsid w:val="00D3306A"/>
    <w:rsid w:val="00D3323F"/>
    <w:rsid w:val="00D3369D"/>
    <w:rsid w:val="00D33B81"/>
    <w:rsid w:val="00D33FAD"/>
    <w:rsid w:val="00D3507D"/>
    <w:rsid w:val="00D35400"/>
    <w:rsid w:val="00D354BD"/>
    <w:rsid w:val="00D354E1"/>
    <w:rsid w:val="00D3562C"/>
    <w:rsid w:val="00D35722"/>
    <w:rsid w:val="00D3592B"/>
    <w:rsid w:val="00D368B5"/>
    <w:rsid w:val="00D3750A"/>
    <w:rsid w:val="00D376B0"/>
    <w:rsid w:val="00D40207"/>
    <w:rsid w:val="00D4038C"/>
    <w:rsid w:val="00D40526"/>
    <w:rsid w:val="00D40C40"/>
    <w:rsid w:val="00D41043"/>
    <w:rsid w:val="00D41DE5"/>
    <w:rsid w:val="00D42092"/>
    <w:rsid w:val="00D42976"/>
    <w:rsid w:val="00D42D40"/>
    <w:rsid w:val="00D42FA5"/>
    <w:rsid w:val="00D433F1"/>
    <w:rsid w:val="00D43BF8"/>
    <w:rsid w:val="00D43FF2"/>
    <w:rsid w:val="00D44256"/>
    <w:rsid w:val="00D44B26"/>
    <w:rsid w:val="00D44DE1"/>
    <w:rsid w:val="00D44E8E"/>
    <w:rsid w:val="00D44EFE"/>
    <w:rsid w:val="00D44F2C"/>
    <w:rsid w:val="00D4515A"/>
    <w:rsid w:val="00D45169"/>
    <w:rsid w:val="00D4592D"/>
    <w:rsid w:val="00D45C3E"/>
    <w:rsid w:val="00D45C6E"/>
    <w:rsid w:val="00D45E76"/>
    <w:rsid w:val="00D45F5A"/>
    <w:rsid w:val="00D45F7C"/>
    <w:rsid w:val="00D45FA1"/>
    <w:rsid w:val="00D4633C"/>
    <w:rsid w:val="00D46ADB"/>
    <w:rsid w:val="00D47F36"/>
    <w:rsid w:val="00D50268"/>
    <w:rsid w:val="00D505A4"/>
    <w:rsid w:val="00D50C9F"/>
    <w:rsid w:val="00D5129A"/>
    <w:rsid w:val="00D51704"/>
    <w:rsid w:val="00D51A9E"/>
    <w:rsid w:val="00D51E19"/>
    <w:rsid w:val="00D51E27"/>
    <w:rsid w:val="00D51F6F"/>
    <w:rsid w:val="00D51F9C"/>
    <w:rsid w:val="00D52213"/>
    <w:rsid w:val="00D52284"/>
    <w:rsid w:val="00D524EF"/>
    <w:rsid w:val="00D527DC"/>
    <w:rsid w:val="00D53508"/>
    <w:rsid w:val="00D53BA1"/>
    <w:rsid w:val="00D54294"/>
    <w:rsid w:val="00D542FB"/>
    <w:rsid w:val="00D544F5"/>
    <w:rsid w:val="00D54A23"/>
    <w:rsid w:val="00D54DBB"/>
    <w:rsid w:val="00D55001"/>
    <w:rsid w:val="00D550D2"/>
    <w:rsid w:val="00D553D0"/>
    <w:rsid w:val="00D555AA"/>
    <w:rsid w:val="00D55872"/>
    <w:rsid w:val="00D5622A"/>
    <w:rsid w:val="00D56982"/>
    <w:rsid w:val="00D56B3A"/>
    <w:rsid w:val="00D57035"/>
    <w:rsid w:val="00D5753D"/>
    <w:rsid w:val="00D57A5D"/>
    <w:rsid w:val="00D6061A"/>
    <w:rsid w:val="00D6203B"/>
    <w:rsid w:val="00D621D2"/>
    <w:rsid w:val="00D62932"/>
    <w:rsid w:val="00D62E3A"/>
    <w:rsid w:val="00D633B4"/>
    <w:rsid w:val="00D63D87"/>
    <w:rsid w:val="00D63EA4"/>
    <w:rsid w:val="00D64261"/>
    <w:rsid w:val="00D64341"/>
    <w:rsid w:val="00D649FE"/>
    <w:rsid w:val="00D64FD8"/>
    <w:rsid w:val="00D6554E"/>
    <w:rsid w:val="00D65CCD"/>
    <w:rsid w:val="00D65FD9"/>
    <w:rsid w:val="00D662DC"/>
    <w:rsid w:val="00D66921"/>
    <w:rsid w:val="00D66CC7"/>
    <w:rsid w:val="00D676DE"/>
    <w:rsid w:val="00D67849"/>
    <w:rsid w:val="00D70105"/>
    <w:rsid w:val="00D707C2"/>
    <w:rsid w:val="00D71E8F"/>
    <w:rsid w:val="00D71F43"/>
    <w:rsid w:val="00D7287C"/>
    <w:rsid w:val="00D72C92"/>
    <w:rsid w:val="00D7360F"/>
    <w:rsid w:val="00D73A76"/>
    <w:rsid w:val="00D73A91"/>
    <w:rsid w:val="00D73CF3"/>
    <w:rsid w:val="00D7431F"/>
    <w:rsid w:val="00D74D1E"/>
    <w:rsid w:val="00D74E1E"/>
    <w:rsid w:val="00D74F7D"/>
    <w:rsid w:val="00D764FD"/>
    <w:rsid w:val="00D76CC8"/>
    <w:rsid w:val="00D76DB1"/>
    <w:rsid w:val="00D76F33"/>
    <w:rsid w:val="00D77289"/>
    <w:rsid w:val="00D7741D"/>
    <w:rsid w:val="00D779AB"/>
    <w:rsid w:val="00D80361"/>
    <w:rsid w:val="00D80738"/>
    <w:rsid w:val="00D80D2F"/>
    <w:rsid w:val="00D80E8E"/>
    <w:rsid w:val="00D80F35"/>
    <w:rsid w:val="00D8135A"/>
    <w:rsid w:val="00D813B8"/>
    <w:rsid w:val="00D81656"/>
    <w:rsid w:val="00D81DAF"/>
    <w:rsid w:val="00D82071"/>
    <w:rsid w:val="00D8212A"/>
    <w:rsid w:val="00D8298A"/>
    <w:rsid w:val="00D82B39"/>
    <w:rsid w:val="00D83117"/>
    <w:rsid w:val="00D83A5B"/>
    <w:rsid w:val="00D844E8"/>
    <w:rsid w:val="00D84A98"/>
    <w:rsid w:val="00D8514D"/>
    <w:rsid w:val="00D8585C"/>
    <w:rsid w:val="00D85919"/>
    <w:rsid w:val="00D863CA"/>
    <w:rsid w:val="00D86571"/>
    <w:rsid w:val="00D86A58"/>
    <w:rsid w:val="00D86BE7"/>
    <w:rsid w:val="00D87995"/>
    <w:rsid w:val="00D87CE4"/>
    <w:rsid w:val="00D87DC7"/>
    <w:rsid w:val="00D90DCA"/>
    <w:rsid w:val="00D9110A"/>
    <w:rsid w:val="00D91144"/>
    <w:rsid w:val="00D91817"/>
    <w:rsid w:val="00D91839"/>
    <w:rsid w:val="00D91D82"/>
    <w:rsid w:val="00D91E68"/>
    <w:rsid w:val="00D92C40"/>
    <w:rsid w:val="00D92FF8"/>
    <w:rsid w:val="00D931DB"/>
    <w:rsid w:val="00D93237"/>
    <w:rsid w:val="00D933BF"/>
    <w:rsid w:val="00D9412D"/>
    <w:rsid w:val="00D94367"/>
    <w:rsid w:val="00D943B3"/>
    <w:rsid w:val="00D945B2"/>
    <w:rsid w:val="00D94B43"/>
    <w:rsid w:val="00D94FC3"/>
    <w:rsid w:val="00D953FE"/>
    <w:rsid w:val="00D9619B"/>
    <w:rsid w:val="00D9666B"/>
    <w:rsid w:val="00D966EB"/>
    <w:rsid w:val="00D968E0"/>
    <w:rsid w:val="00D96902"/>
    <w:rsid w:val="00D9763A"/>
    <w:rsid w:val="00D97A28"/>
    <w:rsid w:val="00DA0F6A"/>
    <w:rsid w:val="00DA0F95"/>
    <w:rsid w:val="00DA0FB6"/>
    <w:rsid w:val="00DA167A"/>
    <w:rsid w:val="00DA261D"/>
    <w:rsid w:val="00DA2704"/>
    <w:rsid w:val="00DA29D4"/>
    <w:rsid w:val="00DA2E01"/>
    <w:rsid w:val="00DA3222"/>
    <w:rsid w:val="00DA38B0"/>
    <w:rsid w:val="00DA3BAE"/>
    <w:rsid w:val="00DA40B7"/>
    <w:rsid w:val="00DA4154"/>
    <w:rsid w:val="00DA4304"/>
    <w:rsid w:val="00DA43D5"/>
    <w:rsid w:val="00DA49CC"/>
    <w:rsid w:val="00DA51D7"/>
    <w:rsid w:val="00DA56F5"/>
    <w:rsid w:val="00DA5A4C"/>
    <w:rsid w:val="00DA5F7C"/>
    <w:rsid w:val="00DA625D"/>
    <w:rsid w:val="00DA651B"/>
    <w:rsid w:val="00DA6F7E"/>
    <w:rsid w:val="00DA7023"/>
    <w:rsid w:val="00DA7460"/>
    <w:rsid w:val="00DA7A5C"/>
    <w:rsid w:val="00DA7DD9"/>
    <w:rsid w:val="00DB03C2"/>
    <w:rsid w:val="00DB117A"/>
    <w:rsid w:val="00DB15FA"/>
    <w:rsid w:val="00DB18F7"/>
    <w:rsid w:val="00DB1FA5"/>
    <w:rsid w:val="00DB2836"/>
    <w:rsid w:val="00DB30C7"/>
    <w:rsid w:val="00DB30FE"/>
    <w:rsid w:val="00DB3321"/>
    <w:rsid w:val="00DB3CFC"/>
    <w:rsid w:val="00DB4555"/>
    <w:rsid w:val="00DB4AA1"/>
    <w:rsid w:val="00DB4C09"/>
    <w:rsid w:val="00DB4D40"/>
    <w:rsid w:val="00DB4DFD"/>
    <w:rsid w:val="00DB51DA"/>
    <w:rsid w:val="00DB54A3"/>
    <w:rsid w:val="00DB55DB"/>
    <w:rsid w:val="00DB598D"/>
    <w:rsid w:val="00DB5B80"/>
    <w:rsid w:val="00DB6707"/>
    <w:rsid w:val="00DB670A"/>
    <w:rsid w:val="00DB6763"/>
    <w:rsid w:val="00DB6B2B"/>
    <w:rsid w:val="00DB6BA2"/>
    <w:rsid w:val="00DB6D29"/>
    <w:rsid w:val="00DB6D7E"/>
    <w:rsid w:val="00DB747E"/>
    <w:rsid w:val="00DC0002"/>
    <w:rsid w:val="00DC0646"/>
    <w:rsid w:val="00DC0EFB"/>
    <w:rsid w:val="00DC0EFD"/>
    <w:rsid w:val="00DC1136"/>
    <w:rsid w:val="00DC148B"/>
    <w:rsid w:val="00DC1770"/>
    <w:rsid w:val="00DC186A"/>
    <w:rsid w:val="00DC1A38"/>
    <w:rsid w:val="00DC2205"/>
    <w:rsid w:val="00DC22A1"/>
    <w:rsid w:val="00DC22EA"/>
    <w:rsid w:val="00DC2585"/>
    <w:rsid w:val="00DC2771"/>
    <w:rsid w:val="00DC2854"/>
    <w:rsid w:val="00DC2AE8"/>
    <w:rsid w:val="00DC314C"/>
    <w:rsid w:val="00DC3C64"/>
    <w:rsid w:val="00DC4047"/>
    <w:rsid w:val="00DC4783"/>
    <w:rsid w:val="00DC4A43"/>
    <w:rsid w:val="00DC4C77"/>
    <w:rsid w:val="00DC4E13"/>
    <w:rsid w:val="00DC507D"/>
    <w:rsid w:val="00DC51D5"/>
    <w:rsid w:val="00DC5449"/>
    <w:rsid w:val="00DC5694"/>
    <w:rsid w:val="00DC5E03"/>
    <w:rsid w:val="00DC5FF8"/>
    <w:rsid w:val="00DC67D0"/>
    <w:rsid w:val="00DC6853"/>
    <w:rsid w:val="00DC6A0D"/>
    <w:rsid w:val="00DC735F"/>
    <w:rsid w:val="00DC7362"/>
    <w:rsid w:val="00DC7490"/>
    <w:rsid w:val="00DC74A5"/>
    <w:rsid w:val="00DC7A86"/>
    <w:rsid w:val="00DC7D3A"/>
    <w:rsid w:val="00DD00B9"/>
    <w:rsid w:val="00DD0463"/>
    <w:rsid w:val="00DD05E5"/>
    <w:rsid w:val="00DD09DF"/>
    <w:rsid w:val="00DD0BBB"/>
    <w:rsid w:val="00DD0CDB"/>
    <w:rsid w:val="00DD0D2C"/>
    <w:rsid w:val="00DD18E1"/>
    <w:rsid w:val="00DD1A64"/>
    <w:rsid w:val="00DD1F5A"/>
    <w:rsid w:val="00DD21F9"/>
    <w:rsid w:val="00DD235B"/>
    <w:rsid w:val="00DD2699"/>
    <w:rsid w:val="00DD2912"/>
    <w:rsid w:val="00DD2DFB"/>
    <w:rsid w:val="00DD3672"/>
    <w:rsid w:val="00DD375A"/>
    <w:rsid w:val="00DD4916"/>
    <w:rsid w:val="00DD4A84"/>
    <w:rsid w:val="00DD4C1D"/>
    <w:rsid w:val="00DD4E69"/>
    <w:rsid w:val="00DD5226"/>
    <w:rsid w:val="00DD566B"/>
    <w:rsid w:val="00DD5BAB"/>
    <w:rsid w:val="00DD5C08"/>
    <w:rsid w:val="00DD5D3A"/>
    <w:rsid w:val="00DD5E03"/>
    <w:rsid w:val="00DD65D7"/>
    <w:rsid w:val="00DD6624"/>
    <w:rsid w:val="00DD67CF"/>
    <w:rsid w:val="00DD686A"/>
    <w:rsid w:val="00DD6A45"/>
    <w:rsid w:val="00DD73F4"/>
    <w:rsid w:val="00DD77AA"/>
    <w:rsid w:val="00DD7B05"/>
    <w:rsid w:val="00DE03BE"/>
    <w:rsid w:val="00DE0977"/>
    <w:rsid w:val="00DE0B2E"/>
    <w:rsid w:val="00DE144F"/>
    <w:rsid w:val="00DE17A9"/>
    <w:rsid w:val="00DE1905"/>
    <w:rsid w:val="00DE1B3D"/>
    <w:rsid w:val="00DE3A04"/>
    <w:rsid w:val="00DE3A33"/>
    <w:rsid w:val="00DE410E"/>
    <w:rsid w:val="00DE41FE"/>
    <w:rsid w:val="00DE52AF"/>
    <w:rsid w:val="00DE5C85"/>
    <w:rsid w:val="00DE6450"/>
    <w:rsid w:val="00DE69F1"/>
    <w:rsid w:val="00DE6C02"/>
    <w:rsid w:val="00DE6E05"/>
    <w:rsid w:val="00DE6EE4"/>
    <w:rsid w:val="00DE7018"/>
    <w:rsid w:val="00DE7464"/>
    <w:rsid w:val="00DE755A"/>
    <w:rsid w:val="00DE7772"/>
    <w:rsid w:val="00DE77DC"/>
    <w:rsid w:val="00DF0073"/>
    <w:rsid w:val="00DF01EE"/>
    <w:rsid w:val="00DF0207"/>
    <w:rsid w:val="00DF04C8"/>
    <w:rsid w:val="00DF0694"/>
    <w:rsid w:val="00DF1ED1"/>
    <w:rsid w:val="00DF23AB"/>
    <w:rsid w:val="00DF26F2"/>
    <w:rsid w:val="00DF2A0D"/>
    <w:rsid w:val="00DF3E94"/>
    <w:rsid w:val="00DF40B8"/>
    <w:rsid w:val="00DF40F4"/>
    <w:rsid w:val="00DF4156"/>
    <w:rsid w:val="00DF41FA"/>
    <w:rsid w:val="00DF4284"/>
    <w:rsid w:val="00DF43A8"/>
    <w:rsid w:val="00DF496F"/>
    <w:rsid w:val="00DF4DE9"/>
    <w:rsid w:val="00DF54D3"/>
    <w:rsid w:val="00DF5CEA"/>
    <w:rsid w:val="00DF5D3C"/>
    <w:rsid w:val="00DF5DED"/>
    <w:rsid w:val="00DF60CD"/>
    <w:rsid w:val="00DF66A2"/>
    <w:rsid w:val="00DF7617"/>
    <w:rsid w:val="00DF77AF"/>
    <w:rsid w:val="00E00050"/>
    <w:rsid w:val="00E0040D"/>
    <w:rsid w:val="00E005AC"/>
    <w:rsid w:val="00E0077C"/>
    <w:rsid w:val="00E00A45"/>
    <w:rsid w:val="00E00BE9"/>
    <w:rsid w:val="00E00DE2"/>
    <w:rsid w:val="00E014E4"/>
    <w:rsid w:val="00E016FA"/>
    <w:rsid w:val="00E018B1"/>
    <w:rsid w:val="00E02100"/>
    <w:rsid w:val="00E02404"/>
    <w:rsid w:val="00E02534"/>
    <w:rsid w:val="00E02B48"/>
    <w:rsid w:val="00E02C1D"/>
    <w:rsid w:val="00E0348F"/>
    <w:rsid w:val="00E03C2B"/>
    <w:rsid w:val="00E03CC8"/>
    <w:rsid w:val="00E03E24"/>
    <w:rsid w:val="00E0559C"/>
    <w:rsid w:val="00E057A4"/>
    <w:rsid w:val="00E069C0"/>
    <w:rsid w:val="00E06CE8"/>
    <w:rsid w:val="00E06D48"/>
    <w:rsid w:val="00E070C7"/>
    <w:rsid w:val="00E0733D"/>
    <w:rsid w:val="00E075B0"/>
    <w:rsid w:val="00E075CC"/>
    <w:rsid w:val="00E0791C"/>
    <w:rsid w:val="00E07B23"/>
    <w:rsid w:val="00E100AC"/>
    <w:rsid w:val="00E10181"/>
    <w:rsid w:val="00E1028F"/>
    <w:rsid w:val="00E10C62"/>
    <w:rsid w:val="00E11C17"/>
    <w:rsid w:val="00E11ED0"/>
    <w:rsid w:val="00E122EA"/>
    <w:rsid w:val="00E126F5"/>
    <w:rsid w:val="00E12855"/>
    <w:rsid w:val="00E1287B"/>
    <w:rsid w:val="00E128B0"/>
    <w:rsid w:val="00E128CF"/>
    <w:rsid w:val="00E1302E"/>
    <w:rsid w:val="00E131EC"/>
    <w:rsid w:val="00E13EAD"/>
    <w:rsid w:val="00E14C64"/>
    <w:rsid w:val="00E1508E"/>
    <w:rsid w:val="00E15356"/>
    <w:rsid w:val="00E154D0"/>
    <w:rsid w:val="00E15A15"/>
    <w:rsid w:val="00E16090"/>
    <w:rsid w:val="00E16257"/>
    <w:rsid w:val="00E1642A"/>
    <w:rsid w:val="00E1676D"/>
    <w:rsid w:val="00E16A8B"/>
    <w:rsid w:val="00E16E7F"/>
    <w:rsid w:val="00E16F65"/>
    <w:rsid w:val="00E1702D"/>
    <w:rsid w:val="00E1772F"/>
    <w:rsid w:val="00E20389"/>
    <w:rsid w:val="00E208EB"/>
    <w:rsid w:val="00E20F53"/>
    <w:rsid w:val="00E21B01"/>
    <w:rsid w:val="00E2215B"/>
    <w:rsid w:val="00E22F8B"/>
    <w:rsid w:val="00E236B3"/>
    <w:rsid w:val="00E236DD"/>
    <w:rsid w:val="00E23B53"/>
    <w:rsid w:val="00E23D10"/>
    <w:rsid w:val="00E23E22"/>
    <w:rsid w:val="00E241C5"/>
    <w:rsid w:val="00E24985"/>
    <w:rsid w:val="00E24A3D"/>
    <w:rsid w:val="00E24E43"/>
    <w:rsid w:val="00E250C9"/>
    <w:rsid w:val="00E256AC"/>
    <w:rsid w:val="00E25FC5"/>
    <w:rsid w:val="00E2604D"/>
    <w:rsid w:val="00E2670B"/>
    <w:rsid w:val="00E26AD4"/>
    <w:rsid w:val="00E26D94"/>
    <w:rsid w:val="00E270F0"/>
    <w:rsid w:val="00E27711"/>
    <w:rsid w:val="00E27AF8"/>
    <w:rsid w:val="00E3014D"/>
    <w:rsid w:val="00E30A33"/>
    <w:rsid w:val="00E314F1"/>
    <w:rsid w:val="00E329E9"/>
    <w:rsid w:val="00E32A99"/>
    <w:rsid w:val="00E33109"/>
    <w:rsid w:val="00E33271"/>
    <w:rsid w:val="00E33BD3"/>
    <w:rsid w:val="00E33C18"/>
    <w:rsid w:val="00E33C86"/>
    <w:rsid w:val="00E34166"/>
    <w:rsid w:val="00E37A75"/>
    <w:rsid w:val="00E404F0"/>
    <w:rsid w:val="00E40630"/>
    <w:rsid w:val="00E41B0D"/>
    <w:rsid w:val="00E41B48"/>
    <w:rsid w:val="00E432D5"/>
    <w:rsid w:val="00E433AF"/>
    <w:rsid w:val="00E435C0"/>
    <w:rsid w:val="00E437C6"/>
    <w:rsid w:val="00E43D2E"/>
    <w:rsid w:val="00E44012"/>
    <w:rsid w:val="00E44ADA"/>
    <w:rsid w:val="00E44E4B"/>
    <w:rsid w:val="00E44F51"/>
    <w:rsid w:val="00E44FCD"/>
    <w:rsid w:val="00E4572F"/>
    <w:rsid w:val="00E45C22"/>
    <w:rsid w:val="00E45DB7"/>
    <w:rsid w:val="00E45E4D"/>
    <w:rsid w:val="00E47A31"/>
    <w:rsid w:val="00E47DEE"/>
    <w:rsid w:val="00E5043F"/>
    <w:rsid w:val="00E506AD"/>
    <w:rsid w:val="00E5073F"/>
    <w:rsid w:val="00E508DC"/>
    <w:rsid w:val="00E50ABE"/>
    <w:rsid w:val="00E50C30"/>
    <w:rsid w:val="00E5113E"/>
    <w:rsid w:val="00E5147E"/>
    <w:rsid w:val="00E51536"/>
    <w:rsid w:val="00E517CB"/>
    <w:rsid w:val="00E5210E"/>
    <w:rsid w:val="00E5252A"/>
    <w:rsid w:val="00E5268B"/>
    <w:rsid w:val="00E527E9"/>
    <w:rsid w:val="00E527EB"/>
    <w:rsid w:val="00E528C6"/>
    <w:rsid w:val="00E52B8E"/>
    <w:rsid w:val="00E52D17"/>
    <w:rsid w:val="00E530F4"/>
    <w:rsid w:val="00E53775"/>
    <w:rsid w:val="00E537CD"/>
    <w:rsid w:val="00E53A02"/>
    <w:rsid w:val="00E53A4F"/>
    <w:rsid w:val="00E53B2D"/>
    <w:rsid w:val="00E53E6A"/>
    <w:rsid w:val="00E5469C"/>
    <w:rsid w:val="00E546F9"/>
    <w:rsid w:val="00E5485B"/>
    <w:rsid w:val="00E54DF2"/>
    <w:rsid w:val="00E55435"/>
    <w:rsid w:val="00E5566C"/>
    <w:rsid w:val="00E56197"/>
    <w:rsid w:val="00E5628B"/>
    <w:rsid w:val="00E562C1"/>
    <w:rsid w:val="00E565E7"/>
    <w:rsid w:val="00E56972"/>
    <w:rsid w:val="00E56B38"/>
    <w:rsid w:val="00E56F06"/>
    <w:rsid w:val="00E570DE"/>
    <w:rsid w:val="00E57556"/>
    <w:rsid w:val="00E57581"/>
    <w:rsid w:val="00E57664"/>
    <w:rsid w:val="00E57934"/>
    <w:rsid w:val="00E600C2"/>
    <w:rsid w:val="00E61561"/>
    <w:rsid w:val="00E61C7C"/>
    <w:rsid w:val="00E61FDA"/>
    <w:rsid w:val="00E622DF"/>
    <w:rsid w:val="00E623F0"/>
    <w:rsid w:val="00E62CD4"/>
    <w:rsid w:val="00E62F2C"/>
    <w:rsid w:val="00E63075"/>
    <w:rsid w:val="00E6446B"/>
    <w:rsid w:val="00E64CED"/>
    <w:rsid w:val="00E65051"/>
    <w:rsid w:val="00E669B7"/>
    <w:rsid w:val="00E66A7E"/>
    <w:rsid w:val="00E66FC8"/>
    <w:rsid w:val="00E674AB"/>
    <w:rsid w:val="00E67754"/>
    <w:rsid w:val="00E67E9E"/>
    <w:rsid w:val="00E70664"/>
    <w:rsid w:val="00E708F7"/>
    <w:rsid w:val="00E71666"/>
    <w:rsid w:val="00E716F6"/>
    <w:rsid w:val="00E717E1"/>
    <w:rsid w:val="00E71BB8"/>
    <w:rsid w:val="00E71D21"/>
    <w:rsid w:val="00E71D31"/>
    <w:rsid w:val="00E722D1"/>
    <w:rsid w:val="00E7284C"/>
    <w:rsid w:val="00E72E63"/>
    <w:rsid w:val="00E72E90"/>
    <w:rsid w:val="00E73478"/>
    <w:rsid w:val="00E73B5F"/>
    <w:rsid w:val="00E74201"/>
    <w:rsid w:val="00E74972"/>
    <w:rsid w:val="00E75002"/>
    <w:rsid w:val="00E7507E"/>
    <w:rsid w:val="00E75243"/>
    <w:rsid w:val="00E75668"/>
    <w:rsid w:val="00E759A3"/>
    <w:rsid w:val="00E75A81"/>
    <w:rsid w:val="00E75B98"/>
    <w:rsid w:val="00E7636C"/>
    <w:rsid w:val="00E763C8"/>
    <w:rsid w:val="00E7684C"/>
    <w:rsid w:val="00E76936"/>
    <w:rsid w:val="00E769B8"/>
    <w:rsid w:val="00E76B58"/>
    <w:rsid w:val="00E76C64"/>
    <w:rsid w:val="00E76EFB"/>
    <w:rsid w:val="00E77482"/>
    <w:rsid w:val="00E776ED"/>
    <w:rsid w:val="00E77907"/>
    <w:rsid w:val="00E80388"/>
    <w:rsid w:val="00E80683"/>
    <w:rsid w:val="00E80C07"/>
    <w:rsid w:val="00E81559"/>
    <w:rsid w:val="00E81590"/>
    <w:rsid w:val="00E81781"/>
    <w:rsid w:val="00E81A0E"/>
    <w:rsid w:val="00E81C5A"/>
    <w:rsid w:val="00E81EBA"/>
    <w:rsid w:val="00E8209B"/>
    <w:rsid w:val="00E82180"/>
    <w:rsid w:val="00E825A6"/>
    <w:rsid w:val="00E8281E"/>
    <w:rsid w:val="00E82C8D"/>
    <w:rsid w:val="00E83BB7"/>
    <w:rsid w:val="00E83E22"/>
    <w:rsid w:val="00E83E65"/>
    <w:rsid w:val="00E84516"/>
    <w:rsid w:val="00E84749"/>
    <w:rsid w:val="00E84AFF"/>
    <w:rsid w:val="00E84ECC"/>
    <w:rsid w:val="00E84F35"/>
    <w:rsid w:val="00E854EC"/>
    <w:rsid w:val="00E85990"/>
    <w:rsid w:val="00E859FE"/>
    <w:rsid w:val="00E8632E"/>
    <w:rsid w:val="00E86739"/>
    <w:rsid w:val="00E86779"/>
    <w:rsid w:val="00E86CB6"/>
    <w:rsid w:val="00E87280"/>
    <w:rsid w:val="00E872F2"/>
    <w:rsid w:val="00E876A8"/>
    <w:rsid w:val="00E9014D"/>
    <w:rsid w:val="00E901F7"/>
    <w:rsid w:val="00E90272"/>
    <w:rsid w:val="00E90825"/>
    <w:rsid w:val="00E911FF"/>
    <w:rsid w:val="00E9127F"/>
    <w:rsid w:val="00E91498"/>
    <w:rsid w:val="00E9155F"/>
    <w:rsid w:val="00E91930"/>
    <w:rsid w:val="00E91A64"/>
    <w:rsid w:val="00E91AC2"/>
    <w:rsid w:val="00E91B53"/>
    <w:rsid w:val="00E91C04"/>
    <w:rsid w:val="00E9212F"/>
    <w:rsid w:val="00E922EF"/>
    <w:rsid w:val="00E923B7"/>
    <w:rsid w:val="00E92A81"/>
    <w:rsid w:val="00E92B9B"/>
    <w:rsid w:val="00E92E68"/>
    <w:rsid w:val="00E931F8"/>
    <w:rsid w:val="00E940B8"/>
    <w:rsid w:val="00E940C1"/>
    <w:rsid w:val="00E940D2"/>
    <w:rsid w:val="00E94210"/>
    <w:rsid w:val="00E94369"/>
    <w:rsid w:val="00E94592"/>
    <w:rsid w:val="00E94E03"/>
    <w:rsid w:val="00E952B3"/>
    <w:rsid w:val="00E95D5E"/>
    <w:rsid w:val="00E95EC8"/>
    <w:rsid w:val="00E96091"/>
    <w:rsid w:val="00E96470"/>
    <w:rsid w:val="00E97785"/>
    <w:rsid w:val="00E9786E"/>
    <w:rsid w:val="00E979CF"/>
    <w:rsid w:val="00E97DCF"/>
    <w:rsid w:val="00E97E24"/>
    <w:rsid w:val="00EA011F"/>
    <w:rsid w:val="00EA07E7"/>
    <w:rsid w:val="00EA0881"/>
    <w:rsid w:val="00EA11E6"/>
    <w:rsid w:val="00EA19FF"/>
    <w:rsid w:val="00EA30E0"/>
    <w:rsid w:val="00EA3DEE"/>
    <w:rsid w:val="00EA3F93"/>
    <w:rsid w:val="00EA4102"/>
    <w:rsid w:val="00EA4C3B"/>
    <w:rsid w:val="00EA4E3C"/>
    <w:rsid w:val="00EA573C"/>
    <w:rsid w:val="00EA57ED"/>
    <w:rsid w:val="00EA6124"/>
    <w:rsid w:val="00EA63FE"/>
    <w:rsid w:val="00EA66BA"/>
    <w:rsid w:val="00EA6773"/>
    <w:rsid w:val="00EA6944"/>
    <w:rsid w:val="00EA6959"/>
    <w:rsid w:val="00EA701F"/>
    <w:rsid w:val="00EA709C"/>
    <w:rsid w:val="00EA72A5"/>
    <w:rsid w:val="00EA75B0"/>
    <w:rsid w:val="00EA7A20"/>
    <w:rsid w:val="00EA7EC3"/>
    <w:rsid w:val="00EB02F0"/>
    <w:rsid w:val="00EB05CE"/>
    <w:rsid w:val="00EB0672"/>
    <w:rsid w:val="00EB0896"/>
    <w:rsid w:val="00EB09BE"/>
    <w:rsid w:val="00EB0D53"/>
    <w:rsid w:val="00EB182F"/>
    <w:rsid w:val="00EB1AF0"/>
    <w:rsid w:val="00EB1EEF"/>
    <w:rsid w:val="00EB2056"/>
    <w:rsid w:val="00EB29D3"/>
    <w:rsid w:val="00EB2D61"/>
    <w:rsid w:val="00EB35E3"/>
    <w:rsid w:val="00EB3EBB"/>
    <w:rsid w:val="00EB4021"/>
    <w:rsid w:val="00EB4441"/>
    <w:rsid w:val="00EB47DF"/>
    <w:rsid w:val="00EB506E"/>
    <w:rsid w:val="00EB51F6"/>
    <w:rsid w:val="00EB568A"/>
    <w:rsid w:val="00EB58B4"/>
    <w:rsid w:val="00EB6119"/>
    <w:rsid w:val="00EB6439"/>
    <w:rsid w:val="00EB6AC6"/>
    <w:rsid w:val="00EB6FE9"/>
    <w:rsid w:val="00EB74EF"/>
    <w:rsid w:val="00EB75D8"/>
    <w:rsid w:val="00EB75E3"/>
    <w:rsid w:val="00EB7B38"/>
    <w:rsid w:val="00EC022A"/>
    <w:rsid w:val="00EC059C"/>
    <w:rsid w:val="00EC0C73"/>
    <w:rsid w:val="00EC0EA4"/>
    <w:rsid w:val="00EC1240"/>
    <w:rsid w:val="00EC193C"/>
    <w:rsid w:val="00EC1A30"/>
    <w:rsid w:val="00EC213F"/>
    <w:rsid w:val="00EC2521"/>
    <w:rsid w:val="00EC388E"/>
    <w:rsid w:val="00EC3F67"/>
    <w:rsid w:val="00EC44F9"/>
    <w:rsid w:val="00EC4607"/>
    <w:rsid w:val="00EC4F39"/>
    <w:rsid w:val="00EC54F5"/>
    <w:rsid w:val="00EC5539"/>
    <w:rsid w:val="00EC57DD"/>
    <w:rsid w:val="00EC58C2"/>
    <w:rsid w:val="00EC5E94"/>
    <w:rsid w:val="00EC6319"/>
    <w:rsid w:val="00EC6407"/>
    <w:rsid w:val="00EC6D2A"/>
    <w:rsid w:val="00EC710F"/>
    <w:rsid w:val="00EC7823"/>
    <w:rsid w:val="00EC7923"/>
    <w:rsid w:val="00ED05CC"/>
    <w:rsid w:val="00ED06D6"/>
    <w:rsid w:val="00ED1568"/>
    <w:rsid w:val="00ED15CF"/>
    <w:rsid w:val="00ED1AFD"/>
    <w:rsid w:val="00ED2908"/>
    <w:rsid w:val="00ED348D"/>
    <w:rsid w:val="00ED380F"/>
    <w:rsid w:val="00ED3BA2"/>
    <w:rsid w:val="00ED3C49"/>
    <w:rsid w:val="00ED3D21"/>
    <w:rsid w:val="00ED3F08"/>
    <w:rsid w:val="00ED4598"/>
    <w:rsid w:val="00ED5275"/>
    <w:rsid w:val="00ED5498"/>
    <w:rsid w:val="00ED5F9B"/>
    <w:rsid w:val="00ED611F"/>
    <w:rsid w:val="00ED61EC"/>
    <w:rsid w:val="00ED6374"/>
    <w:rsid w:val="00ED6C71"/>
    <w:rsid w:val="00ED6DFF"/>
    <w:rsid w:val="00ED6F72"/>
    <w:rsid w:val="00ED716D"/>
    <w:rsid w:val="00ED774B"/>
    <w:rsid w:val="00EE01B4"/>
    <w:rsid w:val="00EE05B8"/>
    <w:rsid w:val="00EE067D"/>
    <w:rsid w:val="00EE0C5D"/>
    <w:rsid w:val="00EE0E98"/>
    <w:rsid w:val="00EE1028"/>
    <w:rsid w:val="00EE166B"/>
    <w:rsid w:val="00EE1C64"/>
    <w:rsid w:val="00EE2493"/>
    <w:rsid w:val="00EE31DB"/>
    <w:rsid w:val="00EE3306"/>
    <w:rsid w:val="00EE3C70"/>
    <w:rsid w:val="00EE407C"/>
    <w:rsid w:val="00EE4250"/>
    <w:rsid w:val="00EE461F"/>
    <w:rsid w:val="00EE4711"/>
    <w:rsid w:val="00EE4909"/>
    <w:rsid w:val="00EE4FEC"/>
    <w:rsid w:val="00EE502A"/>
    <w:rsid w:val="00EE54EF"/>
    <w:rsid w:val="00EE56AC"/>
    <w:rsid w:val="00EE597D"/>
    <w:rsid w:val="00EE5C9F"/>
    <w:rsid w:val="00EE5DBC"/>
    <w:rsid w:val="00EE5E92"/>
    <w:rsid w:val="00EE6299"/>
    <w:rsid w:val="00EE69BD"/>
    <w:rsid w:val="00EE6BD9"/>
    <w:rsid w:val="00EE6FEE"/>
    <w:rsid w:val="00EE7857"/>
    <w:rsid w:val="00EE7A6E"/>
    <w:rsid w:val="00EE7DC3"/>
    <w:rsid w:val="00EE7FC7"/>
    <w:rsid w:val="00EF00D3"/>
    <w:rsid w:val="00EF037C"/>
    <w:rsid w:val="00EF03DD"/>
    <w:rsid w:val="00EF0502"/>
    <w:rsid w:val="00EF1065"/>
    <w:rsid w:val="00EF1082"/>
    <w:rsid w:val="00EF19E9"/>
    <w:rsid w:val="00EF22F2"/>
    <w:rsid w:val="00EF2707"/>
    <w:rsid w:val="00EF2808"/>
    <w:rsid w:val="00EF2B82"/>
    <w:rsid w:val="00EF2DF9"/>
    <w:rsid w:val="00EF3024"/>
    <w:rsid w:val="00EF37ED"/>
    <w:rsid w:val="00EF38B1"/>
    <w:rsid w:val="00EF3ED4"/>
    <w:rsid w:val="00EF4235"/>
    <w:rsid w:val="00EF4396"/>
    <w:rsid w:val="00EF43E6"/>
    <w:rsid w:val="00EF4885"/>
    <w:rsid w:val="00EF54D8"/>
    <w:rsid w:val="00EF5D50"/>
    <w:rsid w:val="00EF5DDE"/>
    <w:rsid w:val="00EF5E3C"/>
    <w:rsid w:val="00EF6183"/>
    <w:rsid w:val="00EF6809"/>
    <w:rsid w:val="00EF69B4"/>
    <w:rsid w:val="00EF7E9B"/>
    <w:rsid w:val="00F00041"/>
    <w:rsid w:val="00F00278"/>
    <w:rsid w:val="00F00304"/>
    <w:rsid w:val="00F00511"/>
    <w:rsid w:val="00F0062D"/>
    <w:rsid w:val="00F00895"/>
    <w:rsid w:val="00F00EB6"/>
    <w:rsid w:val="00F01047"/>
    <w:rsid w:val="00F01A63"/>
    <w:rsid w:val="00F01A90"/>
    <w:rsid w:val="00F01BAA"/>
    <w:rsid w:val="00F01E59"/>
    <w:rsid w:val="00F020B2"/>
    <w:rsid w:val="00F025B6"/>
    <w:rsid w:val="00F0325F"/>
    <w:rsid w:val="00F0362F"/>
    <w:rsid w:val="00F0365F"/>
    <w:rsid w:val="00F03B14"/>
    <w:rsid w:val="00F03DB4"/>
    <w:rsid w:val="00F0423F"/>
    <w:rsid w:val="00F05576"/>
    <w:rsid w:val="00F05C5E"/>
    <w:rsid w:val="00F06590"/>
    <w:rsid w:val="00F069D2"/>
    <w:rsid w:val="00F07134"/>
    <w:rsid w:val="00F07214"/>
    <w:rsid w:val="00F078A7"/>
    <w:rsid w:val="00F07D99"/>
    <w:rsid w:val="00F10038"/>
    <w:rsid w:val="00F104BF"/>
    <w:rsid w:val="00F109D7"/>
    <w:rsid w:val="00F12088"/>
    <w:rsid w:val="00F12734"/>
    <w:rsid w:val="00F12E62"/>
    <w:rsid w:val="00F130F7"/>
    <w:rsid w:val="00F13212"/>
    <w:rsid w:val="00F132B5"/>
    <w:rsid w:val="00F1357F"/>
    <w:rsid w:val="00F139B5"/>
    <w:rsid w:val="00F13B5E"/>
    <w:rsid w:val="00F13BF0"/>
    <w:rsid w:val="00F13EEC"/>
    <w:rsid w:val="00F140DE"/>
    <w:rsid w:val="00F143E3"/>
    <w:rsid w:val="00F14911"/>
    <w:rsid w:val="00F14B6A"/>
    <w:rsid w:val="00F1545B"/>
    <w:rsid w:val="00F1586B"/>
    <w:rsid w:val="00F163B1"/>
    <w:rsid w:val="00F1645C"/>
    <w:rsid w:val="00F16693"/>
    <w:rsid w:val="00F16A97"/>
    <w:rsid w:val="00F16CA1"/>
    <w:rsid w:val="00F1721C"/>
    <w:rsid w:val="00F1778B"/>
    <w:rsid w:val="00F17C6B"/>
    <w:rsid w:val="00F17EA0"/>
    <w:rsid w:val="00F20505"/>
    <w:rsid w:val="00F20D15"/>
    <w:rsid w:val="00F20FAB"/>
    <w:rsid w:val="00F214DF"/>
    <w:rsid w:val="00F21915"/>
    <w:rsid w:val="00F22C7F"/>
    <w:rsid w:val="00F22C96"/>
    <w:rsid w:val="00F22E76"/>
    <w:rsid w:val="00F230A3"/>
    <w:rsid w:val="00F23106"/>
    <w:rsid w:val="00F231B3"/>
    <w:rsid w:val="00F23321"/>
    <w:rsid w:val="00F237C7"/>
    <w:rsid w:val="00F24D55"/>
    <w:rsid w:val="00F24E87"/>
    <w:rsid w:val="00F24EE0"/>
    <w:rsid w:val="00F254C0"/>
    <w:rsid w:val="00F25586"/>
    <w:rsid w:val="00F25B4C"/>
    <w:rsid w:val="00F25C68"/>
    <w:rsid w:val="00F25C9C"/>
    <w:rsid w:val="00F25EEF"/>
    <w:rsid w:val="00F267DB"/>
    <w:rsid w:val="00F26859"/>
    <w:rsid w:val="00F269C9"/>
    <w:rsid w:val="00F26DB2"/>
    <w:rsid w:val="00F26F87"/>
    <w:rsid w:val="00F270B8"/>
    <w:rsid w:val="00F27B34"/>
    <w:rsid w:val="00F27C78"/>
    <w:rsid w:val="00F30694"/>
    <w:rsid w:val="00F30778"/>
    <w:rsid w:val="00F309C1"/>
    <w:rsid w:val="00F30B00"/>
    <w:rsid w:val="00F30D74"/>
    <w:rsid w:val="00F3102B"/>
    <w:rsid w:val="00F31215"/>
    <w:rsid w:val="00F32876"/>
    <w:rsid w:val="00F32FDC"/>
    <w:rsid w:val="00F33060"/>
    <w:rsid w:val="00F336B1"/>
    <w:rsid w:val="00F34356"/>
    <w:rsid w:val="00F34571"/>
    <w:rsid w:val="00F34855"/>
    <w:rsid w:val="00F3553D"/>
    <w:rsid w:val="00F3653B"/>
    <w:rsid w:val="00F36DE2"/>
    <w:rsid w:val="00F37008"/>
    <w:rsid w:val="00F37324"/>
    <w:rsid w:val="00F373E1"/>
    <w:rsid w:val="00F37A8D"/>
    <w:rsid w:val="00F37B78"/>
    <w:rsid w:val="00F37E50"/>
    <w:rsid w:val="00F37E54"/>
    <w:rsid w:val="00F37FA7"/>
    <w:rsid w:val="00F400B1"/>
    <w:rsid w:val="00F411EE"/>
    <w:rsid w:val="00F41983"/>
    <w:rsid w:val="00F41AB3"/>
    <w:rsid w:val="00F41BEE"/>
    <w:rsid w:val="00F42DC2"/>
    <w:rsid w:val="00F42E73"/>
    <w:rsid w:val="00F43240"/>
    <w:rsid w:val="00F43381"/>
    <w:rsid w:val="00F43FC8"/>
    <w:rsid w:val="00F44641"/>
    <w:rsid w:val="00F44955"/>
    <w:rsid w:val="00F4495D"/>
    <w:rsid w:val="00F44F11"/>
    <w:rsid w:val="00F459FE"/>
    <w:rsid w:val="00F45A6B"/>
    <w:rsid w:val="00F45F34"/>
    <w:rsid w:val="00F46295"/>
    <w:rsid w:val="00F4633B"/>
    <w:rsid w:val="00F4639A"/>
    <w:rsid w:val="00F46512"/>
    <w:rsid w:val="00F465B8"/>
    <w:rsid w:val="00F468BD"/>
    <w:rsid w:val="00F46F4F"/>
    <w:rsid w:val="00F4704A"/>
    <w:rsid w:val="00F47422"/>
    <w:rsid w:val="00F47ACC"/>
    <w:rsid w:val="00F47B40"/>
    <w:rsid w:val="00F5028A"/>
    <w:rsid w:val="00F50A04"/>
    <w:rsid w:val="00F50C62"/>
    <w:rsid w:val="00F51408"/>
    <w:rsid w:val="00F514C0"/>
    <w:rsid w:val="00F52312"/>
    <w:rsid w:val="00F52352"/>
    <w:rsid w:val="00F523E3"/>
    <w:rsid w:val="00F52598"/>
    <w:rsid w:val="00F52ECA"/>
    <w:rsid w:val="00F53385"/>
    <w:rsid w:val="00F53DCC"/>
    <w:rsid w:val="00F53FCA"/>
    <w:rsid w:val="00F5415B"/>
    <w:rsid w:val="00F5416C"/>
    <w:rsid w:val="00F5572B"/>
    <w:rsid w:val="00F5580F"/>
    <w:rsid w:val="00F55BEC"/>
    <w:rsid w:val="00F5644D"/>
    <w:rsid w:val="00F564FF"/>
    <w:rsid w:val="00F567A4"/>
    <w:rsid w:val="00F56AE1"/>
    <w:rsid w:val="00F56DDF"/>
    <w:rsid w:val="00F56DE6"/>
    <w:rsid w:val="00F56E6E"/>
    <w:rsid w:val="00F57A42"/>
    <w:rsid w:val="00F600E7"/>
    <w:rsid w:val="00F6045C"/>
    <w:rsid w:val="00F6111D"/>
    <w:rsid w:val="00F61306"/>
    <w:rsid w:val="00F615BF"/>
    <w:rsid w:val="00F61B10"/>
    <w:rsid w:val="00F61C05"/>
    <w:rsid w:val="00F620ED"/>
    <w:rsid w:val="00F62256"/>
    <w:rsid w:val="00F622CB"/>
    <w:rsid w:val="00F62A7F"/>
    <w:rsid w:val="00F62BDB"/>
    <w:rsid w:val="00F62DF8"/>
    <w:rsid w:val="00F62EB0"/>
    <w:rsid w:val="00F63325"/>
    <w:rsid w:val="00F638C1"/>
    <w:rsid w:val="00F63D0A"/>
    <w:rsid w:val="00F6468A"/>
    <w:rsid w:val="00F64753"/>
    <w:rsid w:val="00F64CC3"/>
    <w:rsid w:val="00F64E22"/>
    <w:rsid w:val="00F6549B"/>
    <w:rsid w:val="00F654AD"/>
    <w:rsid w:val="00F6576D"/>
    <w:rsid w:val="00F65C56"/>
    <w:rsid w:val="00F66412"/>
    <w:rsid w:val="00F6643B"/>
    <w:rsid w:val="00F664F1"/>
    <w:rsid w:val="00F66506"/>
    <w:rsid w:val="00F66A83"/>
    <w:rsid w:val="00F67485"/>
    <w:rsid w:val="00F674B9"/>
    <w:rsid w:val="00F67B22"/>
    <w:rsid w:val="00F7012A"/>
    <w:rsid w:val="00F71C0C"/>
    <w:rsid w:val="00F71CCF"/>
    <w:rsid w:val="00F72317"/>
    <w:rsid w:val="00F7245D"/>
    <w:rsid w:val="00F7248B"/>
    <w:rsid w:val="00F7298A"/>
    <w:rsid w:val="00F72C45"/>
    <w:rsid w:val="00F72E4F"/>
    <w:rsid w:val="00F7389D"/>
    <w:rsid w:val="00F73A59"/>
    <w:rsid w:val="00F74472"/>
    <w:rsid w:val="00F75033"/>
    <w:rsid w:val="00F75418"/>
    <w:rsid w:val="00F757A8"/>
    <w:rsid w:val="00F75D1E"/>
    <w:rsid w:val="00F7606E"/>
    <w:rsid w:val="00F76092"/>
    <w:rsid w:val="00F76234"/>
    <w:rsid w:val="00F76425"/>
    <w:rsid w:val="00F76519"/>
    <w:rsid w:val="00F76847"/>
    <w:rsid w:val="00F770F5"/>
    <w:rsid w:val="00F77640"/>
    <w:rsid w:val="00F77C9E"/>
    <w:rsid w:val="00F77FA2"/>
    <w:rsid w:val="00F805D2"/>
    <w:rsid w:val="00F805D6"/>
    <w:rsid w:val="00F806C5"/>
    <w:rsid w:val="00F81506"/>
    <w:rsid w:val="00F81BD2"/>
    <w:rsid w:val="00F81D8E"/>
    <w:rsid w:val="00F8211E"/>
    <w:rsid w:val="00F82270"/>
    <w:rsid w:val="00F82306"/>
    <w:rsid w:val="00F8237D"/>
    <w:rsid w:val="00F8272A"/>
    <w:rsid w:val="00F82EF7"/>
    <w:rsid w:val="00F82FD1"/>
    <w:rsid w:val="00F834F0"/>
    <w:rsid w:val="00F834F1"/>
    <w:rsid w:val="00F83C76"/>
    <w:rsid w:val="00F83D94"/>
    <w:rsid w:val="00F83FCA"/>
    <w:rsid w:val="00F84078"/>
    <w:rsid w:val="00F84104"/>
    <w:rsid w:val="00F84CBE"/>
    <w:rsid w:val="00F84FEE"/>
    <w:rsid w:val="00F8531D"/>
    <w:rsid w:val="00F85D2C"/>
    <w:rsid w:val="00F85FB4"/>
    <w:rsid w:val="00F863C0"/>
    <w:rsid w:val="00F868EA"/>
    <w:rsid w:val="00F86A54"/>
    <w:rsid w:val="00F86E9B"/>
    <w:rsid w:val="00F8719D"/>
    <w:rsid w:val="00F8768D"/>
    <w:rsid w:val="00F8780D"/>
    <w:rsid w:val="00F8798F"/>
    <w:rsid w:val="00F87B3B"/>
    <w:rsid w:val="00F87ED5"/>
    <w:rsid w:val="00F87FB1"/>
    <w:rsid w:val="00F90794"/>
    <w:rsid w:val="00F907BC"/>
    <w:rsid w:val="00F908CE"/>
    <w:rsid w:val="00F90AD7"/>
    <w:rsid w:val="00F916D1"/>
    <w:rsid w:val="00F917D9"/>
    <w:rsid w:val="00F91856"/>
    <w:rsid w:val="00F92146"/>
    <w:rsid w:val="00F92593"/>
    <w:rsid w:val="00F9260F"/>
    <w:rsid w:val="00F927F1"/>
    <w:rsid w:val="00F92AA7"/>
    <w:rsid w:val="00F92EB3"/>
    <w:rsid w:val="00F93043"/>
    <w:rsid w:val="00F93773"/>
    <w:rsid w:val="00F9442E"/>
    <w:rsid w:val="00F9464F"/>
    <w:rsid w:val="00F9486B"/>
    <w:rsid w:val="00F948E1"/>
    <w:rsid w:val="00F94C3D"/>
    <w:rsid w:val="00F950F2"/>
    <w:rsid w:val="00F95256"/>
    <w:rsid w:val="00F95396"/>
    <w:rsid w:val="00F95929"/>
    <w:rsid w:val="00F95A68"/>
    <w:rsid w:val="00F96382"/>
    <w:rsid w:val="00F96553"/>
    <w:rsid w:val="00F96A75"/>
    <w:rsid w:val="00F96D0E"/>
    <w:rsid w:val="00F970C4"/>
    <w:rsid w:val="00F977D7"/>
    <w:rsid w:val="00F97CBA"/>
    <w:rsid w:val="00FA0051"/>
    <w:rsid w:val="00FA0438"/>
    <w:rsid w:val="00FA064C"/>
    <w:rsid w:val="00FA0DE0"/>
    <w:rsid w:val="00FA1277"/>
    <w:rsid w:val="00FA160C"/>
    <w:rsid w:val="00FA19AC"/>
    <w:rsid w:val="00FA1E68"/>
    <w:rsid w:val="00FA2018"/>
    <w:rsid w:val="00FA2FD7"/>
    <w:rsid w:val="00FA3E65"/>
    <w:rsid w:val="00FA490D"/>
    <w:rsid w:val="00FA4FC8"/>
    <w:rsid w:val="00FA521D"/>
    <w:rsid w:val="00FA5524"/>
    <w:rsid w:val="00FA5570"/>
    <w:rsid w:val="00FA5F14"/>
    <w:rsid w:val="00FA61D7"/>
    <w:rsid w:val="00FA6894"/>
    <w:rsid w:val="00FA69AE"/>
    <w:rsid w:val="00FA6DDD"/>
    <w:rsid w:val="00FA71C9"/>
    <w:rsid w:val="00FA76D4"/>
    <w:rsid w:val="00FA7901"/>
    <w:rsid w:val="00FA792A"/>
    <w:rsid w:val="00FA7D49"/>
    <w:rsid w:val="00FB1DC6"/>
    <w:rsid w:val="00FB1E32"/>
    <w:rsid w:val="00FB2F4A"/>
    <w:rsid w:val="00FB3057"/>
    <w:rsid w:val="00FB3481"/>
    <w:rsid w:val="00FB3631"/>
    <w:rsid w:val="00FB3B3E"/>
    <w:rsid w:val="00FB3E32"/>
    <w:rsid w:val="00FB4042"/>
    <w:rsid w:val="00FB4C9B"/>
    <w:rsid w:val="00FB4DB5"/>
    <w:rsid w:val="00FB5197"/>
    <w:rsid w:val="00FB53E2"/>
    <w:rsid w:val="00FB5E0A"/>
    <w:rsid w:val="00FB60AA"/>
    <w:rsid w:val="00FB6141"/>
    <w:rsid w:val="00FB6A9B"/>
    <w:rsid w:val="00FB70BD"/>
    <w:rsid w:val="00FB7631"/>
    <w:rsid w:val="00FB779B"/>
    <w:rsid w:val="00FB7A0F"/>
    <w:rsid w:val="00FB7D33"/>
    <w:rsid w:val="00FC008C"/>
    <w:rsid w:val="00FC0824"/>
    <w:rsid w:val="00FC0AD9"/>
    <w:rsid w:val="00FC11B0"/>
    <w:rsid w:val="00FC1405"/>
    <w:rsid w:val="00FC1A0D"/>
    <w:rsid w:val="00FC2462"/>
    <w:rsid w:val="00FC2853"/>
    <w:rsid w:val="00FC2960"/>
    <w:rsid w:val="00FC2CD2"/>
    <w:rsid w:val="00FC33D3"/>
    <w:rsid w:val="00FC46B3"/>
    <w:rsid w:val="00FC4AC3"/>
    <w:rsid w:val="00FC4DF1"/>
    <w:rsid w:val="00FC584A"/>
    <w:rsid w:val="00FC5909"/>
    <w:rsid w:val="00FC5995"/>
    <w:rsid w:val="00FC6528"/>
    <w:rsid w:val="00FC67CA"/>
    <w:rsid w:val="00FC6841"/>
    <w:rsid w:val="00FC6924"/>
    <w:rsid w:val="00FC6BD2"/>
    <w:rsid w:val="00FC6CE1"/>
    <w:rsid w:val="00FC6D21"/>
    <w:rsid w:val="00FC74FF"/>
    <w:rsid w:val="00FC78FD"/>
    <w:rsid w:val="00FC7BB9"/>
    <w:rsid w:val="00FD0059"/>
    <w:rsid w:val="00FD011F"/>
    <w:rsid w:val="00FD09D0"/>
    <w:rsid w:val="00FD11C4"/>
    <w:rsid w:val="00FD188F"/>
    <w:rsid w:val="00FD2F99"/>
    <w:rsid w:val="00FD31EB"/>
    <w:rsid w:val="00FD3442"/>
    <w:rsid w:val="00FD379F"/>
    <w:rsid w:val="00FD398A"/>
    <w:rsid w:val="00FD39CE"/>
    <w:rsid w:val="00FD4500"/>
    <w:rsid w:val="00FD4A8F"/>
    <w:rsid w:val="00FD4B5B"/>
    <w:rsid w:val="00FD546B"/>
    <w:rsid w:val="00FD54E0"/>
    <w:rsid w:val="00FD5B14"/>
    <w:rsid w:val="00FD69AE"/>
    <w:rsid w:val="00FD6C6A"/>
    <w:rsid w:val="00FD6E4B"/>
    <w:rsid w:val="00FD6E5B"/>
    <w:rsid w:val="00FD74B5"/>
    <w:rsid w:val="00FD76A5"/>
    <w:rsid w:val="00FD7BBD"/>
    <w:rsid w:val="00FD7C42"/>
    <w:rsid w:val="00FE02F4"/>
    <w:rsid w:val="00FE04BB"/>
    <w:rsid w:val="00FE09FC"/>
    <w:rsid w:val="00FE0B7A"/>
    <w:rsid w:val="00FE18C1"/>
    <w:rsid w:val="00FE2057"/>
    <w:rsid w:val="00FE20C8"/>
    <w:rsid w:val="00FE2E0D"/>
    <w:rsid w:val="00FE30A2"/>
    <w:rsid w:val="00FE370D"/>
    <w:rsid w:val="00FE3AE5"/>
    <w:rsid w:val="00FE3BE5"/>
    <w:rsid w:val="00FE3EE7"/>
    <w:rsid w:val="00FE4B89"/>
    <w:rsid w:val="00FE5136"/>
    <w:rsid w:val="00FE58A2"/>
    <w:rsid w:val="00FE5931"/>
    <w:rsid w:val="00FE5A87"/>
    <w:rsid w:val="00FE5BFF"/>
    <w:rsid w:val="00FE5E63"/>
    <w:rsid w:val="00FE67D2"/>
    <w:rsid w:val="00FE6EF1"/>
    <w:rsid w:val="00FE7D1D"/>
    <w:rsid w:val="00FF0798"/>
    <w:rsid w:val="00FF1B14"/>
    <w:rsid w:val="00FF1E86"/>
    <w:rsid w:val="00FF205E"/>
    <w:rsid w:val="00FF21E6"/>
    <w:rsid w:val="00FF26E5"/>
    <w:rsid w:val="00FF2806"/>
    <w:rsid w:val="00FF2F22"/>
    <w:rsid w:val="00FF3083"/>
    <w:rsid w:val="00FF36BC"/>
    <w:rsid w:val="00FF36E7"/>
    <w:rsid w:val="00FF37FF"/>
    <w:rsid w:val="00FF3954"/>
    <w:rsid w:val="00FF4073"/>
    <w:rsid w:val="00FF407F"/>
    <w:rsid w:val="00FF43F2"/>
    <w:rsid w:val="00FF4A5C"/>
    <w:rsid w:val="00FF4B30"/>
    <w:rsid w:val="00FF4BC1"/>
    <w:rsid w:val="00FF4F96"/>
    <w:rsid w:val="00FF53E7"/>
    <w:rsid w:val="00FF5A07"/>
    <w:rsid w:val="00FF5F9F"/>
    <w:rsid w:val="00FF6599"/>
    <w:rsid w:val="00FF740B"/>
    <w:rsid w:val="00FF7E36"/>
    <w:rsid w:val="011C24A3"/>
    <w:rsid w:val="0121F4B6"/>
    <w:rsid w:val="012D565A"/>
    <w:rsid w:val="013308AC"/>
    <w:rsid w:val="019EEE45"/>
    <w:rsid w:val="01C6A429"/>
    <w:rsid w:val="01E8BA27"/>
    <w:rsid w:val="0214E9B7"/>
    <w:rsid w:val="025441CC"/>
    <w:rsid w:val="025888F5"/>
    <w:rsid w:val="0276A0BE"/>
    <w:rsid w:val="027F5722"/>
    <w:rsid w:val="02AA4BC4"/>
    <w:rsid w:val="02C89C7B"/>
    <w:rsid w:val="02D25A59"/>
    <w:rsid w:val="02D5A2F3"/>
    <w:rsid w:val="0328EB34"/>
    <w:rsid w:val="0343A65B"/>
    <w:rsid w:val="038C81BB"/>
    <w:rsid w:val="0396CA8B"/>
    <w:rsid w:val="03E34CDF"/>
    <w:rsid w:val="04B16ED8"/>
    <w:rsid w:val="04BE2736"/>
    <w:rsid w:val="04D3641C"/>
    <w:rsid w:val="04E1F7B8"/>
    <w:rsid w:val="04E96EB2"/>
    <w:rsid w:val="054DEFE3"/>
    <w:rsid w:val="058CFA1D"/>
    <w:rsid w:val="0598A84E"/>
    <w:rsid w:val="05CCB9B6"/>
    <w:rsid w:val="05E428A7"/>
    <w:rsid w:val="065CB255"/>
    <w:rsid w:val="067A43C0"/>
    <w:rsid w:val="0681CF49"/>
    <w:rsid w:val="068D6760"/>
    <w:rsid w:val="06A3CE5F"/>
    <w:rsid w:val="06AF9AFB"/>
    <w:rsid w:val="06B40FFB"/>
    <w:rsid w:val="06C1554E"/>
    <w:rsid w:val="06C8C7E9"/>
    <w:rsid w:val="06F15E7C"/>
    <w:rsid w:val="070EEDAB"/>
    <w:rsid w:val="0752320D"/>
    <w:rsid w:val="076A5665"/>
    <w:rsid w:val="07B2327B"/>
    <w:rsid w:val="07EB4AD0"/>
    <w:rsid w:val="07F1258B"/>
    <w:rsid w:val="0829B448"/>
    <w:rsid w:val="0856ECD9"/>
    <w:rsid w:val="0869411A"/>
    <w:rsid w:val="08B8BAB1"/>
    <w:rsid w:val="08BB6C87"/>
    <w:rsid w:val="08E47FF1"/>
    <w:rsid w:val="08FF8059"/>
    <w:rsid w:val="090F24C8"/>
    <w:rsid w:val="092BAA53"/>
    <w:rsid w:val="095120C0"/>
    <w:rsid w:val="09590915"/>
    <w:rsid w:val="097CC676"/>
    <w:rsid w:val="0984D690"/>
    <w:rsid w:val="09A192FF"/>
    <w:rsid w:val="09CAFA68"/>
    <w:rsid w:val="0A56D1C7"/>
    <w:rsid w:val="0A606B40"/>
    <w:rsid w:val="0A77CB2D"/>
    <w:rsid w:val="0B07FE86"/>
    <w:rsid w:val="0B67E403"/>
    <w:rsid w:val="0B940CA1"/>
    <w:rsid w:val="0BB5AD10"/>
    <w:rsid w:val="0BD8ECD9"/>
    <w:rsid w:val="0BE33B2A"/>
    <w:rsid w:val="0C505472"/>
    <w:rsid w:val="0C6E23EB"/>
    <w:rsid w:val="0C880149"/>
    <w:rsid w:val="0CA3B23C"/>
    <w:rsid w:val="0CBAFC50"/>
    <w:rsid w:val="0D132F30"/>
    <w:rsid w:val="0D3D9DE9"/>
    <w:rsid w:val="0D3F41F3"/>
    <w:rsid w:val="0E2FBB63"/>
    <w:rsid w:val="0E3C116B"/>
    <w:rsid w:val="0E587A84"/>
    <w:rsid w:val="0E625FEF"/>
    <w:rsid w:val="0E9C6BDC"/>
    <w:rsid w:val="0EF89205"/>
    <w:rsid w:val="0F05B6AB"/>
    <w:rsid w:val="0F457E88"/>
    <w:rsid w:val="0F62DA8F"/>
    <w:rsid w:val="0F7FF894"/>
    <w:rsid w:val="0F8D8114"/>
    <w:rsid w:val="0F955DEF"/>
    <w:rsid w:val="0F992A6C"/>
    <w:rsid w:val="0FE86696"/>
    <w:rsid w:val="1043D929"/>
    <w:rsid w:val="109484F1"/>
    <w:rsid w:val="10BCC9AF"/>
    <w:rsid w:val="10D79A4A"/>
    <w:rsid w:val="10E86FB4"/>
    <w:rsid w:val="11044646"/>
    <w:rsid w:val="117A00C1"/>
    <w:rsid w:val="11F36496"/>
    <w:rsid w:val="11FFAF7C"/>
    <w:rsid w:val="121E4EF0"/>
    <w:rsid w:val="124B7596"/>
    <w:rsid w:val="127F42BD"/>
    <w:rsid w:val="12F8F9D8"/>
    <w:rsid w:val="131E0C22"/>
    <w:rsid w:val="13974619"/>
    <w:rsid w:val="13AE8377"/>
    <w:rsid w:val="14201076"/>
    <w:rsid w:val="1449217D"/>
    <w:rsid w:val="144CDB30"/>
    <w:rsid w:val="144F2689"/>
    <w:rsid w:val="1470664A"/>
    <w:rsid w:val="14A37F57"/>
    <w:rsid w:val="1516ED85"/>
    <w:rsid w:val="1519B23F"/>
    <w:rsid w:val="1525061A"/>
    <w:rsid w:val="152C3448"/>
    <w:rsid w:val="15403C3E"/>
    <w:rsid w:val="15450EA9"/>
    <w:rsid w:val="1566A499"/>
    <w:rsid w:val="159CC6F8"/>
    <w:rsid w:val="15A7113E"/>
    <w:rsid w:val="15AC22CC"/>
    <w:rsid w:val="15B53DE2"/>
    <w:rsid w:val="15BBE0D7"/>
    <w:rsid w:val="15D35421"/>
    <w:rsid w:val="15EA3369"/>
    <w:rsid w:val="15FA7D8D"/>
    <w:rsid w:val="1689454F"/>
    <w:rsid w:val="16B0A25B"/>
    <w:rsid w:val="16C8FF01"/>
    <w:rsid w:val="1726F1FE"/>
    <w:rsid w:val="1738449E"/>
    <w:rsid w:val="1746DBCE"/>
    <w:rsid w:val="1769CD72"/>
    <w:rsid w:val="17C70D21"/>
    <w:rsid w:val="17C93AF3"/>
    <w:rsid w:val="17DBADDA"/>
    <w:rsid w:val="182D3EAE"/>
    <w:rsid w:val="1845E750"/>
    <w:rsid w:val="18558157"/>
    <w:rsid w:val="189234DE"/>
    <w:rsid w:val="18AEC046"/>
    <w:rsid w:val="18B452A8"/>
    <w:rsid w:val="18BCE7BF"/>
    <w:rsid w:val="18BE34B5"/>
    <w:rsid w:val="18DA5DF5"/>
    <w:rsid w:val="1930EFCA"/>
    <w:rsid w:val="19328706"/>
    <w:rsid w:val="19337E96"/>
    <w:rsid w:val="196E9450"/>
    <w:rsid w:val="1983CB36"/>
    <w:rsid w:val="19A512EF"/>
    <w:rsid w:val="1A08218B"/>
    <w:rsid w:val="1A4DD61A"/>
    <w:rsid w:val="1A643A94"/>
    <w:rsid w:val="1A6806AA"/>
    <w:rsid w:val="1A7EACC4"/>
    <w:rsid w:val="1A8B050D"/>
    <w:rsid w:val="1AA6143C"/>
    <w:rsid w:val="1AFB3D21"/>
    <w:rsid w:val="1B19DB21"/>
    <w:rsid w:val="1B7B1EAA"/>
    <w:rsid w:val="1B81E4CC"/>
    <w:rsid w:val="1B82E48E"/>
    <w:rsid w:val="1C0C3B4D"/>
    <w:rsid w:val="1C1BD446"/>
    <w:rsid w:val="1C350AEA"/>
    <w:rsid w:val="1C4B2632"/>
    <w:rsid w:val="1C907F95"/>
    <w:rsid w:val="1CA2A8D4"/>
    <w:rsid w:val="1CA93C8B"/>
    <w:rsid w:val="1D22C676"/>
    <w:rsid w:val="1D3842C5"/>
    <w:rsid w:val="1D4BB2CA"/>
    <w:rsid w:val="1D74298E"/>
    <w:rsid w:val="1D79DF3C"/>
    <w:rsid w:val="1D81C698"/>
    <w:rsid w:val="1D9DD1BF"/>
    <w:rsid w:val="1DAA879D"/>
    <w:rsid w:val="1DB61D52"/>
    <w:rsid w:val="1DE58210"/>
    <w:rsid w:val="1DEC6B25"/>
    <w:rsid w:val="1DFBDF94"/>
    <w:rsid w:val="1E4462D9"/>
    <w:rsid w:val="1E7ED160"/>
    <w:rsid w:val="1E8B4BFA"/>
    <w:rsid w:val="1E9C9D9A"/>
    <w:rsid w:val="1EA10F28"/>
    <w:rsid w:val="1EA1CD02"/>
    <w:rsid w:val="1EE932CC"/>
    <w:rsid w:val="1F1300E6"/>
    <w:rsid w:val="1F1F9F67"/>
    <w:rsid w:val="1F6531AB"/>
    <w:rsid w:val="1F681B76"/>
    <w:rsid w:val="1F782697"/>
    <w:rsid w:val="1F82C6F4"/>
    <w:rsid w:val="1FBDFBF3"/>
    <w:rsid w:val="1FDC277C"/>
    <w:rsid w:val="1FDED295"/>
    <w:rsid w:val="1FE7556F"/>
    <w:rsid w:val="1FEC1BF5"/>
    <w:rsid w:val="2001EAAC"/>
    <w:rsid w:val="200B08B9"/>
    <w:rsid w:val="202FC8EE"/>
    <w:rsid w:val="2030654C"/>
    <w:rsid w:val="2057B36C"/>
    <w:rsid w:val="207A9A5D"/>
    <w:rsid w:val="20823935"/>
    <w:rsid w:val="20A43645"/>
    <w:rsid w:val="20BABFFD"/>
    <w:rsid w:val="2157EF76"/>
    <w:rsid w:val="21A5922A"/>
    <w:rsid w:val="21B28AFA"/>
    <w:rsid w:val="21B9B3CE"/>
    <w:rsid w:val="21BD9783"/>
    <w:rsid w:val="21C59A9F"/>
    <w:rsid w:val="21D992B1"/>
    <w:rsid w:val="22029E82"/>
    <w:rsid w:val="223997DA"/>
    <w:rsid w:val="2263B365"/>
    <w:rsid w:val="2282D286"/>
    <w:rsid w:val="22BA67B6"/>
    <w:rsid w:val="22CAA552"/>
    <w:rsid w:val="22E35E63"/>
    <w:rsid w:val="22F13A54"/>
    <w:rsid w:val="2315C703"/>
    <w:rsid w:val="2322F2C7"/>
    <w:rsid w:val="2341DCF9"/>
    <w:rsid w:val="23612BC2"/>
    <w:rsid w:val="237F7E23"/>
    <w:rsid w:val="238599AE"/>
    <w:rsid w:val="239A3364"/>
    <w:rsid w:val="23A6D49B"/>
    <w:rsid w:val="2409D101"/>
    <w:rsid w:val="243395C5"/>
    <w:rsid w:val="2459E641"/>
    <w:rsid w:val="24740ABD"/>
    <w:rsid w:val="247CD5B3"/>
    <w:rsid w:val="249659D8"/>
    <w:rsid w:val="2513AF3C"/>
    <w:rsid w:val="2531B95D"/>
    <w:rsid w:val="256981B8"/>
    <w:rsid w:val="259526EC"/>
    <w:rsid w:val="25F20878"/>
    <w:rsid w:val="26072C73"/>
    <w:rsid w:val="261DB4B1"/>
    <w:rsid w:val="262A3D85"/>
    <w:rsid w:val="2653A31D"/>
    <w:rsid w:val="267CB66B"/>
    <w:rsid w:val="26F2E310"/>
    <w:rsid w:val="26F695D8"/>
    <w:rsid w:val="27052F20"/>
    <w:rsid w:val="2769E65D"/>
    <w:rsid w:val="2797E902"/>
    <w:rsid w:val="27D814CA"/>
    <w:rsid w:val="2823EC32"/>
    <w:rsid w:val="2828158E"/>
    <w:rsid w:val="28379A2E"/>
    <w:rsid w:val="287FECC8"/>
    <w:rsid w:val="288662ED"/>
    <w:rsid w:val="289F6E72"/>
    <w:rsid w:val="28D153BD"/>
    <w:rsid w:val="28F780D6"/>
    <w:rsid w:val="29B38BBC"/>
    <w:rsid w:val="29CAD96A"/>
    <w:rsid w:val="29CDF7FF"/>
    <w:rsid w:val="29CF1D4D"/>
    <w:rsid w:val="29D39D4A"/>
    <w:rsid w:val="2A010190"/>
    <w:rsid w:val="2A0D159F"/>
    <w:rsid w:val="2A8F185C"/>
    <w:rsid w:val="2AD1A361"/>
    <w:rsid w:val="2AF50E9D"/>
    <w:rsid w:val="2B59FEB8"/>
    <w:rsid w:val="2B5F288A"/>
    <w:rsid w:val="2B5FC6CF"/>
    <w:rsid w:val="2B670CFE"/>
    <w:rsid w:val="2B822883"/>
    <w:rsid w:val="2B9F4C5C"/>
    <w:rsid w:val="2BDB332C"/>
    <w:rsid w:val="2C037BBC"/>
    <w:rsid w:val="2C0E4612"/>
    <w:rsid w:val="2C6884F6"/>
    <w:rsid w:val="2C6BE5C7"/>
    <w:rsid w:val="2C9C6F41"/>
    <w:rsid w:val="2CD1119E"/>
    <w:rsid w:val="2CE2014B"/>
    <w:rsid w:val="2D1AED7E"/>
    <w:rsid w:val="2D9D7B02"/>
    <w:rsid w:val="2DB2B61D"/>
    <w:rsid w:val="2DE17A07"/>
    <w:rsid w:val="2E07B628"/>
    <w:rsid w:val="2E45F147"/>
    <w:rsid w:val="2E56C6D5"/>
    <w:rsid w:val="2E877F19"/>
    <w:rsid w:val="2E89AF55"/>
    <w:rsid w:val="2EB8DEB8"/>
    <w:rsid w:val="2EB8E2D7"/>
    <w:rsid w:val="2EDC2589"/>
    <w:rsid w:val="2EF35328"/>
    <w:rsid w:val="2EFF51BF"/>
    <w:rsid w:val="2F373146"/>
    <w:rsid w:val="2F524F7B"/>
    <w:rsid w:val="2F5A5A34"/>
    <w:rsid w:val="2F661EDB"/>
    <w:rsid w:val="2F6F856D"/>
    <w:rsid w:val="2F773E84"/>
    <w:rsid w:val="2FAAB280"/>
    <w:rsid w:val="2FB12F29"/>
    <w:rsid w:val="2FDB0412"/>
    <w:rsid w:val="3003A03E"/>
    <w:rsid w:val="30123D62"/>
    <w:rsid w:val="30493653"/>
    <w:rsid w:val="30523708"/>
    <w:rsid w:val="306D3A75"/>
    <w:rsid w:val="306F4117"/>
    <w:rsid w:val="307D992F"/>
    <w:rsid w:val="30950D82"/>
    <w:rsid w:val="309A4094"/>
    <w:rsid w:val="30A9E8DF"/>
    <w:rsid w:val="30ADA447"/>
    <w:rsid w:val="30D61F8B"/>
    <w:rsid w:val="30DEA0BD"/>
    <w:rsid w:val="31311DDF"/>
    <w:rsid w:val="3154BAF1"/>
    <w:rsid w:val="31759C37"/>
    <w:rsid w:val="31832D5E"/>
    <w:rsid w:val="3186170C"/>
    <w:rsid w:val="318DECD5"/>
    <w:rsid w:val="31A4C204"/>
    <w:rsid w:val="31B4E008"/>
    <w:rsid w:val="31C38617"/>
    <w:rsid w:val="31C6BAF4"/>
    <w:rsid w:val="31DE7C74"/>
    <w:rsid w:val="31EF51DE"/>
    <w:rsid w:val="32218A48"/>
    <w:rsid w:val="32784C5B"/>
    <w:rsid w:val="3295D572"/>
    <w:rsid w:val="329FE788"/>
    <w:rsid w:val="32B46A5E"/>
    <w:rsid w:val="330A34F2"/>
    <w:rsid w:val="331A5F89"/>
    <w:rsid w:val="331E5C2E"/>
    <w:rsid w:val="334F9097"/>
    <w:rsid w:val="3372B9CE"/>
    <w:rsid w:val="339DD5A7"/>
    <w:rsid w:val="33AC95AC"/>
    <w:rsid w:val="33BEA4EF"/>
    <w:rsid w:val="33C70B0F"/>
    <w:rsid w:val="33CF1678"/>
    <w:rsid w:val="3404E774"/>
    <w:rsid w:val="344CF36E"/>
    <w:rsid w:val="344F8339"/>
    <w:rsid w:val="3481CDB5"/>
    <w:rsid w:val="34AA4054"/>
    <w:rsid w:val="34CD0B70"/>
    <w:rsid w:val="34D31823"/>
    <w:rsid w:val="35161D36"/>
    <w:rsid w:val="35210C17"/>
    <w:rsid w:val="35895F29"/>
    <w:rsid w:val="35985FC9"/>
    <w:rsid w:val="35EB5CFC"/>
    <w:rsid w:val="35FF702F"/>
    <w:rsid w:val="36134CE0"/>
    <w:rsid w:val="361B71CF"/>
    <w:rsid w:val="36773455"/>
    <w:rsid w:val="36DB8DCA"/>
    <w:rsid w:val="374222DF"/>
    <w:rsid w:val="376132AF"/>
    <w:rsid w:val="37797E5B"/>
    <w:rsid w:val="37BD5956"/>
    <w:rsid w:val="37E02E73"/>
    <w:rsid w:val="37E3C955"/>
    <w:rsid w:val="3866B589"/>
    <w:rsid w:val="386F58BE"/>
    <w:rsid w:val="38BA8A6A"/>
    <w:rsid w:val="38C5701F"/>
    <w:rsid w:val="38E43510"/>
    <w:rsid w:val="38FFEDF8"/>
    <w:rsid w:val="390F2840"/>
    <w:rsid w:val="3911D423"/>
    <w:rsid w:val="396BB24F"/>
    <w:rsid w:val="39A31E69"/>
    <w:rsid w:val="39DCDE76"/>
    <w:rsid w:val="39F5D0E6"/>
    <w:rsid w:val="3A697393"/>
    <w:rsid w:val="3A9D17C9"/>
    <w:rsid w:val="3ABCF207"/>
    <w:rsid w:val="3AD8ED6A"/>
    <w:rsid w:val="3B0626DC"/>
    <w:rsid w:val="3B29C8C2"/>
    <w:rsid w:val="3B4671ED"/>
    <w:rsid w:val="3B5CE625"/>
    <w:rsid w:val="3B8D9ECF"/>
    <w:rsid w:val="3BAB83F6"/>
    <w:rsid w:val="3BEE9E5C"/>
    <w:rsid w:val="3BFF0152"/>
    <w:rsid w:val="3C46C616"/>
    <w:rsid w:val="3C73AF20"/>
    <w:rsid w:val="3CA94441"/>
    <w:rsid w:val="3CCD54C9"/>
    <w:rsid w:val="3D0A81B7"/>
    <w:rsid w:val="3D5F6A74"/>
    <w:rsid w:val="3D6572CF"/>
    <w:rsid w:val="3E095618"/>
    <w:rsid w:val="3E25C778"/>
    <w:rsid w:val="3E3654FC"/>
    <w:rsid w:val="3E7E12AF"/>
    <w:rsid w:val="3ECAABCD"/>
    <w:rsid w:val="3EF158FA"/>
    <w:rsid w:val="3F3B1DE2"/>
    <w:rsid w:val="3F569444"/>
    <w:rsid w:val="3F7E623D"/>
    <w:rsid w:val="3F9763FE"/>
    <w:rsid w:val="3F9D7AB8"/>
    <w:rsid w:val="3FAB4FE2"/>
    <w:rsid w:val="3FACB711"/>
    <w:rsid w:val="3FC44AAD"/>
    <w:rsid w:val="3FCA7E88"/>
    <w:rsid w:val="3FCCFC42"/>
    <w:rsid w:val="3FF91562"/>
    <w:rsid w:val="4006C6E8"/>
    <w:rsid w:val="4078DAC9"/>
    <w:rsid w:val="4082BBDD"/>
    <w:rsid w:val="4089A91E"/>
    <w:rsid w:val="40926499"/>
    <w:rsid w:val="40C2FF9F"/>
    <w:rsid w:val="40CBF543"/>
    <w:rsid w:val="40E4FB48"/>
    <w:rsid w:val="40F42D68"/>
    <w:rsid w:val="410144F2"/>
    <w:rsid w:val="412A08B9"/>
    <w:rsid w:val="4145A9D5"/>
    <w:rsid w:val="414688F4"/>
    <w:rsid w:val="414D7C99"/>
    <w:rsid w:val="4152944C"/>
    <w:rsid w:val="416C78D3"/>
    <w:rsid w:val="4173C779"/>
    <w:rsid w:val="419DC4C3"/>
    <w:rsid w:val="423AE336"/>
    <w:rsid w:val="4259E2EB"/>
    <w:rsid w:val="427C8822"/>
    <w:rsid w:val="4288A113"/>
    <w:rsid w:val="428E1509"/>
    <w:rsid w:val="42D9E31A"/>
    <w:rsid w:val="42E1A6A0"/>
    <w:rsid w:val="42E2F0A4"/>
    <w:rsid w:val="43152B38"/>
    <w:rsid w:val="43344BCC"/>
    <w:rsid w:val="434297F5"/>
    <w:rsid w:val="434935A4"/>
    <w:rsid w:val="4352D1C3"/>
    <w:rsid w:val="43B8C90C"/>
    <w:rsid w:val="43ECCB88"/>
    <w:rsid w:val="44117EDC"/>
    <w:rsid w:val="44172BA4"/>
    <w:rsid w:val="4418C42E"/>
    <w:rsid w:val="441AE980"/>
    <w:rsid w:val="446F2FA2"/>
    <w:rsid w:val="446FC8A1"/>
    <w:rsid w:val="4481E7AC"/>
    <w:rsid w:val="44B5BCB9"/>
    <w:rsid w:val="44BA6DD9"/>
    <w:rsid w:val="454B5534"/>
    <w:rsid w:val="4551DE2C"/>
    <w:rsid w:val="45549AB3"/>
    <w:rsid w:val="4559619B"/>
    <w:rsid w:val="455AFB6C"/>
    <w:rsid w:val="459E11BE"/>
    <w:rsid w:val="45A7E687"/>
    <w:rsid w:val="45EDD967"/>
    <w:rsid w:val="4631541D"/>
    <w:rsid w:val="4665E1B5"/>
    <w:rsid w:val="46714C4A"/>
    <w:rsid w:val="46B93BDB"/>
    <w:rsid w:val="46BF622F"/>
    <w:rsid w:val="46C26F64"/>
    <w:rsid w:val="46CFF78A"/>
    <w:rsid w:val="470B548D"/>
    <w:rsid w:val="4740E31A"/>
    <w:rsid w:val="47A15244"/>
    <w:rsid w:val="47BF8859"/>
    <w:rsid w:val="47C37B38"/>
    <w:rsid w:val="47E00F1B"/>
    <w:rsid w:val="48007DC2"/>
    <w:rsid w:val="4852A8FF"/>
    <w:rsid w:val="48639B28"/>
    <w:rsid w:val="48A641A2"/>
    <w:rsid w:val="4943A65C"/>
    <w:rsid w:val="4966333B"/>
    <w:rsid w:val="497962B4"/>
    <w:rsid w:val="49A6F940"/>
    <w:rsid w:val="49F3148B"/>
    <w:rsid w:val="49FFA2E4"/>
    <w:rsid w:val="4A004BA0"/>
    <w:rsid w:val="4A2CCCBE"/>
    <w:rsid w:val="4A9F91FF"/>
    <w:rsid w:val="4AE77147"/>
    <w:rsid w:val="4AED5664"/>
    <w:rsid w:val="4B0020DC"/>
    <w:rsid w:val="4B64833D"/>
    <w:rsid w:val="4B904602"/>
    <w:rsid w:val="4BC89D1F"/>
    <w:rsid w:val="4C7127EC"/>
    <w:rsid w:val="4C72A684"/>
    <w:rsid w:val="4C8F1E6F"/>
    <w:rsid w:val="4CA91A3C"/>
    <w:rsid w:val="4CF2C2F4"/>
    <w:rsid w:val="4D590E13"/>
    <w:rsid w:val="4D9A3CAA"/>
    <w:rsid w:val="4DB09F69"/>
    <w:rsid w:val="4DBB814C"/>
    <w:rsid w:val="4DBE8041"/>
    <w:rsid w:val="4DC779F5"/>
    <w:rsid w:val="4E01E482"/>
    <w:rsid w:val="4E49F528"/>
    <w:rsid w:val="4E7A2708"/>
    <w:rsid w:val="4E9C23FF"/>
    <w:rsid w:val="4EBDCA1A"/>
    <w:rsid w:val="4EFAC42F"/>
    <w:rsid w:val="4F36DE2E"/>
    <w:rsid w:val="4FA54196"/>
    <w:rsid w:val="4FB8D495"/>
    <w:rsid w:val="4FC2D084"/>
    <w:rsid w:val="4FD45B0D"/>
    <w:rsid w:val="4FD7F0E6"/>
    <w:rsid w:val="4FEF70CA"/>
    <w:rsid w:val="50286B26"/>
    <w:rsid w:val="505DFF89"/>
    <w:rsid w:val="5070491F"/>
    <w:rsid w:val="509D0CD5"/>
    <w:rsid w:val="50A5494D"/>
    <w:rsid w:val="51296434"/>
    <w:rsid w:val="512CAB74"/>
    <w:rsid w:val="512DCE92"/>
    <w:rsid w:val="5145625D"/>
    <w:rsid w:val="517224A7"/>
    <w:rsid w:val="5182F07B"/>
    <w:rsid w:val="519E3475"/>
    <w:rsid w:val="51DDE495"/>
    <w:rsid w:val="520AF8DE"/>
    <w:rsid w:val="52494A4D"/>
    <w:rsid w:val="524A4BD5"/>
    <w:rsid w:val="52511EBD"/>
    <w:rsid w:val="5251CF2B"/>
    <w:rsid w:val="52767DC3"/>
    <w:rsid w:val="52890D45"/>
    <w:rsid w:val="52A2301C"/>
    <w:rsid w:val="52CAFA75"/>
    <w:rsid w:val="52E65C6E"/>
    <w:rsid w:val="52F63408"/>
    <w:rsid w:val="5370D86F"/>
    <w:rsid w:val="5372B8F9"/>
    <w:rsid w:val="53D3AF04"/>
    <w:rsid w:val="53DD76F5"/>
    <w:rsid w:val="53FBC331"/>
    <w:rsid w:val="54051800"/>
    <w:rsid w:val="5424478A"/>
    <w:rsid w:val="548BDEA0"/>
    <w:rsid w:val="54C771F7"/>
    <w:rsid w:val="54E85062"/>
    <w:rsid w:val="5522AA46"/>
    <w:rsid w:val="552A40F8"/>
    <w:rsid w:val="552C6D9C"/>
    <w:rsid w:val="555B79CF"/>
    <w:rsid w:val="557D1DD4"/>
    <w:rsid w:val="5590A832"/>
    <w:rsid w:val="55D5644B"/>
    <w:rsid w:val="55D88FBD"/>
    <w:rsid w:val="55E3DF8B"/>
    <w:rsid w:val="563A1AEC"/>
    <w:rsid w:val="566CA861"/>
    <w:rsid w:val="56FE0FE4"/>
    <w:rsid w:val="5716FBF2"/>
    <w:rsid w:val="572B4205"/>
    <w:rsid w:val="5739E8F0"/>
    <w:rsid w:val="57411BD9"/>
    <w:rsid w:val="574F548B"/>
    <w:rsid w:val="5772882B"/>
    <w:rsid w:val="579DC3F2"/>
    <w:rsid w:val="57E2F5F2"/>
    <w:rsid w:val="57F7A7FE"/>
    <w:rsid w:val="57F7D468"/>
    <w:rsid w:val="5845B4FC"/>
    <w:rsid w:val="58A59AEB"/>
    <w:rsid w:val="58FE5802"/>
    <w:rsid w:val="591A8A10"/>
    <w:rsid w:val="591F08A8"/>
    <w:rsid w:val="5927E9A3"/>
    <w:rsid w:val="59431766"/>
    <w:rsid w:val="59C8F41F"/>
    <w:rsid w:val="59DEA698"/>
    <w:rsid w:val="5A3B6FD1"/>
    <w:rsid w:val="5A3E1DE0"/>
    <w:rsid w:val="5A4991AF"/>
    <w:rsid w:val="5A8D11F0"/>
    <w:rsid w:val="5AA086EC"/>
    <w:rsid w:val="5AAB926D"/>
    <w:rsid w:val="5B2862A0"/>
    <w:rsid w:val="5B2B9FD7"/>
    <w:rsid w:val="5B493070"/>
    <w:rsid w:val="5B5A5E84"/>
    <w:rsid w:val="5B6D154C"/>
    <w:rsid w:val="5B86F0B4"/>
    <w:rsid w:val="5BA2449B"/>
    <w:rsid w:val="5BB3B443"/>
    <w:rsid w:val="5C314BC6"/>
    <w:rsid w:val="5C406A1B"/>
    <w:rsid w:val="5C40F306"/>
    <w:rsid w:val="5CA01DF8"/>
    <w:rsid w:val="5CE21008"/>
    <w:rsid w:val="5CE500D1"/>
    <w:rsid w:val="5CF7558A"/>
    <w:rsid w:val="5D5F6C49"/>
    <w:rsid w:val="5DC7F18C"/>
    <w:rsid w:val="5DCCD053"/>
    <w:rsid w:val="5E1F160D"/>
    <w:rsid w:val="5E23C2D0"/>
    <w:rsid w:val="5E34986A"/>
    <w:rsid w:val="5E38C622"/>
    <w:rsid w:val="5E7E460B"/>
    <w:rsid w:val="5E8D7C4B"/>
    <w:rsid w:val="5E8EEE50"/>
    <w:rsid w:val="5EDD9F9F"/>
    <w:rsid w:val="5EFD783B"/>
    <w:rsid w:val="5F07E0CA"/>
    <w:rsid w:val="5F0CBD13"/>
    <w:rsid w:val="5F2AB7D7"/>
    <w:rsid w:val="5F856BCA"/>
    <w:rsid w:val="5FADFFCD"/>
    <w:rsid w:val="5FC9B8B5"/>
    <w:rsid w:val="5FCC9A7F"/>
    <w:rsid w:val="609599B7"/>
    <w:rsid w:val="60A74FC8"/>
    <w:rsid w:val="60C554D6"/>
    <w:rsid w:val="611AEFEE"/>
    <w:rsid w:val="61C3599C"/>
    <w:rsid w:val="6264EBA4"/>
    <w:rsid w:val="6299BD5F"/>
    <w:rsid w:val="62CE2447"/>
    <w:rsid w:val="63319762"/>
    <w:rsid w:val="63544255"/>
    <w:rsid w:val="638A3D62"/>
    <w:rsid w:val="6391DBB2"/>
    <w:rsid w:val="63A4B66C"/>
    <w:rsid w:val="63DD38B4"/>
    <w:rsid w:val="63E8B406"/>
    <w:rsid w:val="64097758"/>
    <w:rsid w:val="64179131"/>
    <w:rsid w:val="648617F2"/>
    <w:rsid w:val="6496ED5C"/>
    <w:rsid w:val="64B73BC1"/>
    <w:rsid w:val="64D06FEC"/>
    <w:rsid w:val="64F77998"/>
    <w:rsid w:val="6506CD27"/>
    <w:rsid w:val="65224E65"/>
    <w:rsid w:val="65320651"/>
    <w:rsid w:val="6585E4A0"/>
    <w:rsid w:val="658D90B5"/>
    <w:rsid w:val="65A3127D"/>
    <w:rsid w:val="65BB8A94"/>
    <w:rsid w:val="661C2E48"/>
    <w:rsid w:val="663A6CAF"/>
    <w:rsid w:val="663DDAD0"/>
    <w:rsid w:val="6648F132"/>
    <w:rsid w:val="6682CC2B"/>
    <w:rsid w:val="669D94DE"/>
    <w:rsid w:val="66C5EB1D"/>
    <w:rsid w:val="66CCED1E"/>
    <w:rsid w:val="671FDC96"/>
    <w:rsid w:val="67296116"/>
    <w:rsid w:val="677FAD25"/>
    <w:rsid w:val="67D288DE"/>
    <w:rsid w:val="67E69742"/>
    <w:rsid w:val="68093D6D"/>
    <w:rsid w:val="683C1A3D"/>
    <w:rsid w:val="6860397C"/>
    <w:rsid w:val="6893BD73"/>
    <w:rsid w:val="68B62ACB"/>
    <w:rsid w:val="690D694E"/>
    <w:rsid w:val="69292383"/>
    <w:rsid w:val="69747986"/>
    <w:rsid w:val="69A99664"/>
    <w:rsid w:val="69B1B0A0"/>
    <w:rsid w:val="69FD9D74"/>
    <w:rsid w:val="6A136977"/>
    <w:rsid w:val="6A1895D6"/>
    <w:rsid w:val="6A396F86"/>
    <w:rsid w:val="6A71776F"/>
    <w:rsid w:val="6A9E69E9"/>
    <w:rsid w:val="6B08F17C"/>
    <w:rsid w:val="6B43D3C6"/>
    <w:rsid w:val="6B90E777"/>
    <w:rsid w:val="6BA89FC9"/>
    <w:rsid w:val="6BC63E81"/>
    <w:rsid w:val="6C2B160F"/>
    <w:rsid w:val="6CDCAA73"/>
    <w:rsid w:val="6CE60BBC"/>
    <w:rsid w:val="6D057E2D"/>
    <w:rsid w:val="6D26A058"/>
    <w:rsid w:val="6D338B9D"/>
    <w:rsid w:val="6D43B686"/>
    <w:rsid w:val="6D5327FB"/>
    <w:rsid w:val="6D5459C3"/>
    <w:rsid w:val="6D9BFF1D"/>
    <w:rsid w:val="6DAC9721"/>
    <w:rsid w:val="6E075D3A"/>
    <w:rsid w:val="6E20FA0F"/>
    <w:rsid w:val="6E56168D"/>
    <w:rsid w:val="6E63B28F"/>
    <w:rsid w:val="6E76084C"/>
    <w:rsid w:val="6E8B53C6"/>
    <w:rsid w:val="6E9D3EB9"/>
    <w:rsid w:val="6EA83EFA"/>
    <w:rsid w:val="6EB78E56"/>
    <w:rsid w:val="6EDA9E51"/>
    <w:rsid w:val="6F3457E7"/>
    <w:rsid w:val="6F3472FB"/>
    <w:rsid w:val="6F851178"/>
    <w:rsid w:val="6FA3EE78"/>
    <w:rsid w:val="6FF9A3DA"/>
    <w:rsid w:val="7004F167"/>
    <w:rsid w:val="70089989"/>
    <w:rsid w:val="7016FBDF"/>
    <w:rsid w:val="702D4278"/>
    <w:rsid w:val="703D1EEF"/>
    <w:rsid w:val="705BD5F7"/>
    <w:rsid w:val="705E1AB3"/>
    <w:rsid w:val="70CE26A8"/>
    <w:rsid w:val="7105E7C5"/>
    <w:rsid w:val="71109648"/>
    <w:rsid w:val="7158E63E"/>
    <w:rsid w:val="719F8074"/>
    <w:rsid w:val="71A9FA94"/>
    <w:rsid w:val="71C4D77D"/>
    <w:rsid w:val="71EE2636"/>
    <w:rsid w:val="71FD0987"/>
    <w:rsid w:val="7244257F"/>
    <w:rsid w:val="72473086"/>
    <w:rsid w:val="72488763"/>
    <w:rsid w:val="72692FAC"/>
    <w:rsid w:val="72AA5847"/>
    <w:rsid w:val="72D750EE"/>
    <w:rsid w:val="72F589B7"/>
    <w:rsid w:val="730250F6"/>
    <w:rsid w:val="7331449C"/>
    <w:rsid w:val="735BE1F6"/>
    <w:rsid w:val="737A812D"/>
    <w:rsid w:val="73A9A9BE"/>
    <w:rsid w:val="73CF316B"/>
    <w:rsid w:val="73F750C6"/>
    <w:rsid w:val="7406351A"/>
    <w:rsid w:val="74346531"/>
    <w:rsid w:val="74410099"/>
    <w:rsid w:val="74467D30"/>
    <w:rsid w:val="748E9AF9"/>
    <w:rsid w:val="7491C7CD"/>
    <w:rsid w:val="74D284EA"/>
    <w:rsid w:val="74DC9EB0"/>
    <w:rsid w:val="74FAA87E"/>
    <w:rsid w:val="75216642"/>
    <w:rsid w:val="753A00BA"/>
    <w:rsid w:val="758B5074"/>
    <w:rsid w:val="758B73B8"/>
    <w:rsid w:val="759DDB78"/>
    <w:rsid w:val="7668E55E"/>
    <w:rsid w:val="767E4F15"/>
    <w:rsid w:val="7681FA78"/>
    <w:rsid w:val="769C80A8"/>
    <w:rsid w:val="76A9F467"/>
    <w:rsid w:val="76B90162"/>
    <w:rsid w:val="76E0A5AD"/>
    <w:rsid w:val="76FEF554"/>
    <w:rsid w:val="7758AB40"/>
    <w:rsid w:val="775BC3EF"/>
    <w:rsid w:val="77927464"/>
    <w:rsid w:val="77AE4D52"/>
    <w:rsid w:val="77FCFAF3"/>
    <w:rsid w:val="781DF3DF"/>
    <w:rsid w:val="783575AA"/>
    <w:rsid w:val="7838C37D"/>
    <w:rsid w:val="785A7DF3"/>
    <w:rsid w:val="789914BA"/>
    <w:rsid w:val="789CF7CF"/>
    <w:rsid w:val="78D2DC3F"/>
    <w:rsid w:val="78F2705A"/>
    <w:rsid w:val="791C6E73"/>
    <w:rsid w:val="7947B2E9"/>
    <w:rsid w:val="79502F81"/>
    <w:rsid w:val="7957D4B8"/>
    <w:rsid w:val="795DFA7C"/>
    <w:rsid w:val="799CBE46"/>
    <w:rsid w:val="79CAD8D8"/>
    <w:rsid w:val="79D201FD"/>
    <w:rsid w:val="79DB1790"/>
    <w:rsid w:val="7A221386"/>
    <w:rsid w:val="7A60BB20"/>
    <w:rsid w:val="7A9B057A"/>
    <w:rsid w:val="7AD93B00"/>
    <w:rsid w:val="7ADFA0EB"/>
    <w:rsid w:val="7AF29087"/>
    <w:rsid w:val="7B3D1669"/>
    <w:rsid w:val="7B3D4C23"/>
    <w:rsid w:val="7BC64FB5"/>
    <w:rsid w:val="7BD4AE64"/>
    <w:rsid w:val="7BDAFB31"/>
    <w:rsid w:val="7C085DB3"/>
    <w:rsid w:val="7C22BF5D"/>
    <w:rsid w:val="7C3DEA49"/>
    <w:rsid w:val="7C7136A9"/>
    <w:rsid w:val="7C8C29EF"/>
    <w:rsid w:val="7CC141F3"/>
    <w:rsid w:val="7D283323"/>
    <w:rsid w:val="7D2B4937"/>
    <w:rsid w:val="7D5633F0"/>
    <w:rsid w:val="7D655352"/>
    <w:rsid w:val="7D7E20FE"/>
    <w:rsid w:val="7D7EF7ED"/>
    <w:rsid w:val="7D973CA4"/>
    <w:rsid w:val="7DA100E2"/>
    <w:rsid w:val="7DABE5FE"/>
    <w:rsid w:val="7DE85253"/>
    <w:rsid w:val="7DEECF5E"/>
    <w:rsid w:val="7DF05B85"/>
    <w:rsid w:val="7DF32E74"/>
    <w:rsid w:val="7E10738F"/>
    <w:rsid w:val="7E4CCC14"/>
    <w:rsid w:val="7E6F63B9"/>
    <w:rsid w:val="7E70389D"/>
    <w:rsid w:val="7E8ADB8D"/>
    <w:rsid w:val="7EB10958"/>
    <w:rsid w:val="7EC87979"/>
    <w:rsid w:val="7ECE5A84"/>
    <w:rsid w:val="7ED875D5"/>
    <w:rsid w:val="7F1453D9"/>
    <w:rsid w:val="7F1DB898"/>
    <w:rsid w:val="7F47B65F"/>
    <w:rsid w:val="7F4850A2"/>
    <w:rsid w:val="7F5BED30"/>
    <w:rsid w:val="7FE4471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2ED57"/>
  <w15:chartTrackingRefBased/>
  <w15:docId w15:val="{31A4965D-F3FC-C24B-B3BB-EEF84ECD5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b-NO"/>
    </w:rPr>
  </w:style>
  <w:style w:type="paragraph" w:styleId="Overskrift1">
    <w:name w:val="heading 1"/>
    <w:basedOn w:val="Normal"/>
    <w:next w:val="Normal"/>
    <w:link w:val="Overskrift1Tegn"/>
    <w:uiPriority w:val="9"/>
    <w:qFormat/>
    <w:rsid w:val="00DE3A33"/>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eastAsia="nb-NO"/>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pPr>
      <w:ind w:left="720"/>
      <w:contextualSpacing/>
    </w:pPr>
  </w:style>
  <w:style w:type="paragraph" w:styleId="Topptekst">
    <w:name w:val="header"/>
    <w:basedOn w:val="Normal"/>
    <w:link w:val="TopptekstTegn"/>
    <w:uiPriority w:val="99"/>
    <w:unhideWhenUsed/>
    <w:rsid w:val="00D22D65"/>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D22D65"/>
  </w:style>
  <w:style w:type="paragraph" w:styleId="Bunntekst">
    <w:name w:val="footer"/>
    <w:basedOn w:val="Normal"/>
    <w:link w:val="BunntekstTegn"/>
    <w:uiPriority w:val="99"/>
    <w:unhideWhenUsed/>
    <w:rsid w:val="00D22D65"/>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D22D65"/>
  </w:style>
  <w:style w:type="paragraph" w:styleId="NormalWeb">
    <w:name w:val="Normal (Web)"/>
    <w:basedOn w:val="Normal"/>
    <w:uiPriority w:val="99"/>
    <w:unhideWhenUsed/>
    <w:rsid w:val="00A30334"/>
    <w:pPr>
      <w:spacing w:before="100" w:beforeAutospacing="1" w:after="100" w:afterAutospacing="1" w:line="240" w:lineRule="auto"/>
    </w:pPr>
    <w:rPr>
      <w:rFonts w:ascii="Times New Roman" w:eastAsia="Times New Roman" w:hAnsi="Times New Roman" w:cs="Times New Roman"/>
      <w:sz w:val="24"/>
      <w:szCs w:val="24"/>
      <w:lang w:eastAsia="nb-NO"/>
    </w:rPr>
  </w:style>
  <w:style w:type="table" w:styleId="Tabellrutenett">
    <w:name w:val="Table Grid"/>
    <w:basedOn w:val="Vanligtabel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Overskrift1Tegn">
    <w:name w:val="Overskrift 1 Tegn"/>
    <w:basedOn w:val="Standardskriftforavsnitt"/>
    <w:link w:val="Overskrift1"/>
    <w:uiPriority w:val="9"/>
    <w:rsid w:val="00DE3A33"/>
    <w:rPr>
      <w:rFonts w:asciiTheme="majorHAnsi" w:eastAsiaTheme="majorEastAsia" w:hAnsiTheme="majorHAnsi" w:cstheme="majorBidi"/>
      <w:b/>
      <w:bCs/>
      <w:color w:val="2F5496" w:themeColor="accent1" w:themeShade="BF"/>
      <w:sz w:val="28"/>
      <w:szCs w:val="28"/>
      <w:lang w:val="nb-NO" w:eastAsia="nb-NO"/>
    </w:rPr>
  </w:style>
  <w:style w:type="character" w:styleId="Merknadsreferanse">
    <w:name w:val="annotation reference"/>
    <w:basedOn w:val="Standardskriftforavsnitt"/>
    <w:uiPriority w:val="99"/>
    <w:semiHidden/>
    <w:unhideWhenUsed/>
    <w:rsid w:val="00DE3A33"/>
    <w:rPr>
      <w:sz w:val="16"/>
      <w:szCs w:val="16"/>
    </w:rPr>
  </w:style>
  <w:style w:type="paragraph" w:styleId="Merknadstekst">
    <w:name w:val="annotation text"/>
    <w:basedOn w:val="Normal"/>
    <w:link w:val="MerknadstekstTegn"/>
    <w:uiPriority w:val="99"/>
    <w:unhideWhenUsed/>
    <w:rsid w:val="00DE3A33"/>
    <w:pPr>
      <w:spacing w:line="240" w:lineRule="auto"/>
    </w:pPr>
    <w:rPr>
      <w:sz w:val="20"/>
      <w:szCs w:val="20"/>
      <w:lang w:val="en-GB"/>
    </w:rPr>
  </w:style>
  <w:style w:type="character" w:customStyle="1" w:styleId="MerknadstekstTegn">
    <w:name w:val="Merknadstekst Tegn"/>
    <w:basedOn w:val="Standardskriftforavsnitt"/>
    <w:link w:val="Merknadstekst"/>
    <w:uiPriority w:val="99"/>
    <w:rsid w:val="00DE3A33"/>
    <w:rPr>
      <w:sz w:val="20"/>
      <w:szCs w:val="20"/>
    </w:rPr>
  </w:style>
  <w:style w:type="paragraph" w:styleId="Kommentaremne">
    <w:name w:val="annotation subject"/>
    <w:basedOn w:val="Merknadstekst"/>
    <w:next w:val="Merknadstekst"/>
    <w:link w:val="KommentaremneTegn"/>
    <w:uiPriority w:val="99"/>
    <w:semiHidden/>
    <w:unhideWhenUsed/>
    <w:rsid w:val="00DE3A33"/>
    <w:rPr>
      <w:b/>
      <w:bCs/>
    </w:rPr>
  </w:style>
  <w:style w:type="character" w:customStyle="1" w:styleId="KommentaremneTegn">
    <w:name w:val="Kommentaremne Tegn"/>
    <w:basedOn w:val="MerknadstekstTegn"/>
    <w:link w:val="Kommentaremne"/>
    <w:uiPriority w:val="99"/>
    <w:semiHidden/>
    <w:rsid w:val="00DE3A33"/>
    <w:rPr>
      <w:b/>
      <w:bCs/>
      <w:sz w:val="20"/>
      <w:szCs w:val="20"/>
    </w:rPr>
  </w:style>
  <w:style w:type="character" w:styleId="Hyperkobling">
    <w:name w:val="Hyperlink"/>
    <w:basedOn w:val="Standardskriftforavsnitt"/>
    <w:uiPriority w:val="99"/>
    <w:unhideWhenUsed/>
    <w:rsid w:val="00DE3A33"/>
    <w:rPr>
      <w:color w:val="0563C1" w:themeColor="hyperlink"/>
      <w:u w:val="single"/>
    </w:rPr>
  </w:style>
  <w:style w:type="character" w:styleId="Ulstomtale">
    <w:name w:val="Unresolved Mention"/>
    <w:basedOn w:val="Standardskriftforavsnitt"/>
    <w:uiPriority w:val="99"/>
    <w:semiHidden/>
    <w:unhideWhenUsed/>
    <w:rsid w:val="00DE3A33"/>
    <w:rPr>
      <w:color w:val="605E5C"/>
      <w:shd w:val="clear" w:color="auto" w:fill="E1DFDD"/>
    </w:rPr>
  </w:style>
  <w:style w:type="character" w:styleId="Fulgthyperkobling">
    <w:name w:val="FollowedHyperlink"/>
    <w:basedOn w:val="Standardskriftforavsnitt"/>
    <w:uiPriority w:val="99"/>
    <w:semiHidden/>
    <w:unhideWhenUsed/>
    <w:rsid w:val="00DE3A33"/>
    <w:rPr>
      <w:color w:val="954F72" w:themeColor="followedHyperlink"/>
      <w:u w:val="single"/>
    </w:rPr>
  </w:style>
  <w:style w:type="paragraph" w:styleId="Bildetekst">
    <w:name w:val="caption"/>
    <w:basedOn w:val="Normal"/>
    <w:next w:val="Normal"/>
    <w:uiPriority w:val="35"/>
    <w:unhideWhenUsed/>
    <w:qFormat/>
    <w:rsid w:val="00DE3A33"/>
    <w:pPr>
      <w:spacing w:after="200" w:line="240" w:lineRule="auto"/>
    </w:pPr>
    <w:rPr>
      <w:i/>
      <w:iCs/>
      <w:color w:val="44546A" w:themeColor="text2"/>
      <w:sz w:val="18"/>
      <w:szCs w:val="18"/>
      <w:lang w:val="en-GB"/>
    </w:rPr>
  </w:style>
  <w:style w:type="paragraph" w:styleId="Revisjon">
    <w:name w:val="Revision"/>
    <w:hidden/>
    <w:uiPriority w:val="99"/>
    <w:semiHidden/>
    <w:rsid w:val="00DE3A33"/>
    <w:pPr>
      <w:spacing w:after="0" w:line="240" w:lineRule="auto"/>
    </w:pPr>
  </w:style>
  <w:style w:type="character" w:styleId="Sterk">
    <w:name w:val="Strong"/>
    <w:basedOn w:val="Standardskriftforavsnitt"/>
    <w:uiPriority w:val="22"/>
    <w:qFormat/>
    <w:rsid w:val="00DE3A33"/>
    <w:rPr>
      <w:b/>
      <w:bCs/>
    </w:rPr>
  </w:style>
  <w:style w:type="character" w:styleId="Omtale">
    <w:name w:val="Mention"/>
    <w:basedOn w:val="Standardskriftforavsnitt"/>
    <w:uiPriority w:val="99"/>
    <w:unhideWhenUsed/>
    <w:rsid w:val="00DE3A33"/>
    <w:rPr>
      <w:color w:val="2B579A"/>
      <w:shd w:val="clear" w:color="auto" w:fill="E1DFDD"/>
    </w:rPr>
  </w:style>
  <w:style w:type="paragraph" w:styleId="Bibliografi">
    <w:name w:val="Bibliography"/>
    <w:basedOn w:val="Normal"/>
    <w:next w:val="Normal"/>
    <w:uiPriority w:val="37"/>
    <w:unhideWhenUsed/>
    <w:rsid w:val="00DE3A33"/>
    <w:rPr>
      <w:lang w:val="en-GB"/>
    </w:rPr>
  </w:style>
  <w:style w:type="character" w:styleId="Sidetall">
    <w:name w:val="page number"/>
    <w:basedOn w:val="Standardskriftforavsnitt"/>
    <w:uiPriority w:val="99"/>
    <w:semiHidden/>
    <w:unhideWhenUsed/>
    <w:rsid w:val="00AB121C"/>
  </w:style>
  <w:style w:type="paragraph" w:styleId="Figurliste">
    <w:name w:val="table of figures"/>
    <w:basedOn w:val="Normal"/>
    <w:next w:val="Normal"/>
    <w:uiPriority w:val="99"/>
    <w:unhideWhenUsed/>
    <w:rsid w:val="00C9767E"/>
    <w:pPr>
      <w:spacing w:after="0"/>
      <w:ind w:left="440" w:hanging="440"/>
    </w:pPr>
    <w:rPr>
      <w:rFonts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556">
      <w:bodyDiv w:val="1"/>
      <w:marLeft w:val="0"/>
      <w:marRight w:val="0"/>
      <w:marTop w:val="0"/>
      <w:marBottom w:val="0"/>
      <w:divBdr>
        <w:top w:val="none" w:sz="0" w:space="0" w:color="auto"/>
        <w:left w:val="none" w:sz="0" w:space="0" w:color="auto"/>
        <w:bottom w:val="none" w:sz="0" w:space="0" w:color="auto"/>
        <w:right w:val="none" w:sz="0" w:space="0" w:color="auto"/>
      </w:divBdr>
    </w:div>
    <w:div w:id="8334400">
      <w:bodyDiv w:val="1"/>
      <w:marLeft w:val="0"/>
      <w:marRight w:val="0"/>
      <w:marTop w:val="0"/>
      <w:marBottom w:val="0"/>
      <w:divBdr>
        <w:top w:val="none" w:sz="0" w:space="0" w:color="auto"/>
        <w:left w:val="none" w:sz="0" w:space="0" w:color="auto"/>
        <w:bottom w:val="none" w:sz="0" w:space="0" w:color="auto"/>
        <w:right w:val="none" w:sz="0" w:space="0" w:color="auto"/>
      </w:divBdr>
    </w:div>
    <w:div w:id="10373533">
      <w:bodyDiv w:val="1"/>
      <w:marLeft w:val="0"/>
      <w:marRight w:val="0"/>
      <w:marTop w:val="0"/>
      <w:marBottom w:val="0"/>
      <w:divBdr>
        <w:top w:val="none" w:sz="0" w:space="0" w:color="auto"/>
        <w:left w:val="none" w:sz="0" w:space="0" w:color="auto"/>
        <w:bottom w:val="none" w:sz="0" w:space="0" w:color="auto"/>
        <w:right w:val="none" w:sz="0" w:space="0" w:color="auto"/>
      </w:divBdr>
    </w:div>
    <w:div w:id="10843551">
      <w:bodyDiv w:val="1"/>
      <w:marLeft w:val="0"/>
      <w:marRight w:val="0"/>
      <w:marTop w:val="0"/>
      <w:marBottom w:val="0"/>
      <w:divBdr>
        <w:top w:val="none" w:sz="0" w:space="0" w:color="auto"/>
        <w:left w:val="none" w:sz="0" w:space="0" w:color="auto"/>
        <w:bottom w:val="none" w:sz="0" w:space="0" w:color="auto"/>
        <w:right w:val="none" w:sz="0" w:space="0" w:color="auto"/>
      </w:divBdr>
    </w:div>
    <w:div w:id="13460289">
      <w:bodyDiv w:val="1"/>
      <w:marLeft w:val="0"/>
      <w:marRight w:val="0"/>
      <w:marTop w:val="0"/>
      <w:marBottom w:val="0"/>
      <w:divBdr>
        <w:top w:val="none" w:sz="0" w:space="0" w:color="auto"/>
        <w:left w:val="none" w:sz="0" w:space="0" w:color="auto"/>
        <w:bottom w:val="none" w:sz="0" w:space="0" w:color="auto"/>
        <w:right w:val="none" w:sz="0" w:space="0" w:color="auto"/>
      </w:divBdr>
    </w:div>
    <w:div w:id="14380307">
      <w:bodyDiv w:val="1"/>
      <w:marLeft w:val="0"/>
      <w:marRight w:val="0"/>
      <w:marTop w:val="0"/>
      <w:marBottom w:val="0"/>
      <w:divBdr>
        <w:top w:val="none" w:sz="0" w:space="0" w:color="auto"/>
        <w:left w:val="none" w:sz="0" w:space="0" w:color="auto"/>
        <w:bottom w:val="none" w:sz="0" w:space="0" w:color="auto"/>
        <w:right w:val="none" w:sz="0" w:space="0" w:color="auto"/>
      </w:divBdr>
    </w:div>
    <w:div w:id="14580348">
      <w:bodyDiv w:val="1"/>
      <w:marLeft w:val="0"/>
      <w:marRight w:val="0"/>
      <w:marTop w:val="0"/>
      <w:marBottom w:val="0"/>
      <w:divBdr>
        <w:top w:val="none" w:sz="0" w:space="0" w:color="auto"/>
        <w:left w:val="none" w:sz="0" w:space="0" w:color="auto"/>
        <w:bottom w:val="none" w:sz="0" w:space="0" w:color="auto"/>
        <w:right w:val="none" w:sz="0" w:space="0" w:color="auto"/>
      </w:divBdr>
    </w:div>
    <w:div w:id="15154230">
      <w:bodyDiv w:val="1"/>
      <w:marLeft w:val="0"/>
      <w:marRight w:val="0"/>
      <w:marTop w:val="0"/>
      <w:marBottom w:val="0"/>
      <w:divBdr>
        <w:top w:val="none" w:sz="0" w:space="0" w:color="auto"/>
        <w:left w:val="none" w:sz="0" w:space="0" w:color="auto"/>
        <w:bottom w:val="none" w:sz="0" w:space="0" w:color="auto"/>
        <w:right w:val="none" w:sz="0" w:space="0" w:color="auto"/>
      </w:divBdr>
    </w:div>
    <w:div w:id="17581499">
      <w:bodyDiv w:val="1"/>
      <w:marLeft w:val="0"/>
      <w:marRight w:val="0"/>
      <w:marTop w:val="0"/>
      <w:marBottom w:val="0"/>
      <w:divBdr>
        <w:top w:val="none" w:sz="0" w:space="0" w:color="auto"/>
        <w:left w:val="none" w:sz="0" w:space="0" w:color="auto"/>
        <w:bottom w:val="none" w:sz="0" w:space="0" w:color="auto"/>
        <w:right w:val="none" w:sz="0" w:space="0" w:color="auto"/>
      </w:divBdr>
    </w:div>
    <w:div w:id="18481272">
      <w:bodyDiv w:val="1"/>
      <w:marLeft w:val="0"/>
      <w:marRight w:val="0"/>
      <w:marTop w:val="0"/>
      <w:marBottom w:val="0"/>
      <w:divBdr>
        <w:top w:val="none" w:sz="0" w:space="0" w:color="auto"/>
        <w:left w:val="none" w:sz="0" w:space="0" w:color="auto"/>
        <w:bottom w:val="none" w:sz="0" w:space="0" w:color="auto"/>
        <w:right w:val="none" w:sz="0" w:space="0" w:color="auto"/>
      </w:divBdr>
    </w:div>
    <w:div w:id="19474377">
      <w:bodyDiv w:val="1"/>
      <w:marLeft w:val="0"/>
      <w:marRight w:val="0"/>
      <w:marTop w:val="0"/>
      <w:marBottom w:val="0"/>
      <w:divBdr>
        <w:top w:val="none" w:sz="0" w:space="0" w:color="auto"/>
        <w:left w:val="none" w:sz="0" w:space="0" w:color="auto"/>
        <w:bottom w:val="none" w:sz="0" w:space="0" w:color="auto"/>
        <w:right w:val="none" w:sz="0" w:space="0" w:color="auto"/>
      </w:divBdr>
    </w:div>
    <w:div w:id="20012076">
      <w:bodyDiv w:val="1"/>
      <w:marLeft w:val="0"/>
      <w:marRight w:val="0"/>
      <w:marTop w:val="0"/>
      <w:marBottom w:val="0"/>
      <w:divBdr>
        <w:top w:val="none" w:sz="0" w:space="0" w:color="auto"/>
        <w:left w:val="none" w:sz="0" w:space="0" w:color="auto"/>
        <w:bottom w:val="none" w:sz="0" w:space="0" w:color="auto"/>
        <w:right w:val="none" w:sz="0" w:space="0" w:color="auto"/>
      </w:divBdr>
    </w:div>
    <w:div w:id="22025282">
      <w:bodyDiv w:val="1"/>
      <w:marLeft w:val="0"/>
      <w:marRight w:val="0"/>
      <w:marTop w:val="0"/>
      <w:marBottom w:val="0"/>
      <w:divBdr>
        <w:top w:val="none" w:sz="0" w:space="0" w:color="auto"/>
        <w:left w:val="none" w:sz="0" w:space="0" w:color="auto"/>
        <w:bottom w:val="none" w:sz="0" w:space="0" w:color="auto"/>
        <w:right w:val="none" w:sz="0" w:space="0" w:color="auto"/>
      </w:divBdr>
    </w:div>
    <w:div w:id="23529975">
      <w:bodyDiv w:val="1"/>
      <w:marLeft w:val="0"/>
      <w:marRight w:val="0"/>
      <w:marTop w:val="0"/>
      <w:marBottom w:val="0"/>
      <w:divBdr>
        <w:top w:val="none" w:sz="0" w:space="0" w:color="auto"/>
        <w:left w:val="none" w:sz="0" w:space="0" w:color="auto"/>
        <w:bottom w:val="none" w:sz="0" w:space="0" w:color="auto"/>
        <w:right w:val="none" w:sz="0" w:space="0" w:color="auto"/>
      </w:divBdr>
    </w:div>
    <w:div w:id="27338277">
      <w:bodyDiv w:val="1"/>
      <w:marLeft w:val="0"/>
      <w:marRight w:val="0"/>
      <w:marTop w:val="0"/>
      <w:marBottom w:val="0"/>
      <w:divBdr>
        <w:top w:val="none" w:sz="0" w:space="0" w:color="auto"/>
        <w:left w:val="none" w:sz="0" w:space="0" w:color="auto"/>
        <w:bottom w:val="none" w:sz="0" w:space="0" w:color="auto"/>
        <w:right w:val="none" w:sz="0" w:space="0" w:color="auto"/>
      </w:divBdr>
    </w:div>
    <w:div w:id="30814384">
      <w:bodyDiv w:val="1"/>
      <w:marLeft w:val="0"/>
      <w:marRight w:val="0"/>
      <w:marTop w:val="0"/>
      <w:marBottom w:val="0"/>
      <w:divBdr>
        <w:top w:val="none" w:sz="0" w:space="0" w:color="auto"/>
        <w:left w:val="none" w:sz="0" w:space="0" w:color="auto"/>
        <w:bottom w:val="none" w:sz="0" w:space="0" w:color="auto"/>
        <w:right w:val="none" w:sz="0" w:space="0" w:color="auto"/>
      </w:divBdr>
    </w:div>
    <w:div w:id="33700540">
      <w:bodyDiv w:val="1"/>
      <w:marLeft w:val="0"/>
      <w:marRight w:val="0"/>
      <w:marTop w:val="0"/>
      <w:marBottom w:val="0"/>
      <w:divBdr>
        <w:top w:val="none" w:sz="0" w:space="0" w:color="auto"/>
        <w:left w:val="none" w:sz="0" w:space="0" w:color="auto"/>
        <w:bottom w:val="none" w:sz="0" w:space="0" w:color="auto"/>
        <w:right w:val="none" w:sz="0" w:space="0" w:color="auto"/>
      </w:divBdr>
    </w:div>
    <w:div w:id="33701152">
      <w:bodyDiv w:val="1"/>
      <w:marLeft w:val="0"/>
      <w:marRight w:val="0"/>
      <w:marTop w:val="0"/>
      <w:marBottom w:val="0"/>
      <w:divBdr>
        <w:top w:val="none" w:sz="0" w:space="0" w:color="auto"/>
        <w:left w:val="none" w:sz="0" w:space="0" w:color="auto"/>
        <w:bottom w:val="none" w:sz="0" w:space="0" w:color="auto"/>
        <w:right w:val="none" w:sz="0" w:space="0" w:color="auto"/>
      </w:divBdr>
    </w:div>
    <w:div w:id="42364803">
      <w:bodyDiv w:val="1"/>
      <w:marLeft w:val="0"/>
      <w:marRight w:val="0"/>
      <w:marTop w:val="0"/>
      <w:marBottom w:val="0"/>
      <w:divBdr>
        <w:top w:val="none" w:sz="0" w:space="0" w:color="auto"/>
        <w:left w:val="none" w:sz="0" w:space="0" w:color="auto"/>
        <w:bottom w:val="none" w:sz="0" w:space="0" w:color="auto"/>
        <w:right w:val="none" w:sz="0" w:space="0" w:color="auto"/>
      </w:divBdr>
    </w:div>
    <w:div w:id="42751083">
      <w:bodyDiv w:val="1"/>
      <w:marLeft w:val="0"/>
      <w:marRight w:val="0"/>
      <w:marTop w:val="0"/>
      <w:marBottom w:val="0"/>
      <w:divBdr>
        <w:top w:val="none" w:sz="0" w:space="0" w:color="auto"/>
        <w:left w:val="none" w:sz="0" w:space="0" w:color="auto"/>
        <w:bottom w:val="none" w:sz="0" w:space="0" w:color="auto"/>
        <w:right w:val="none" w:sz="0" w:space="0" w:color="auto"/>
      </w:divBdr>
    </w:div>
    <w:div w:id="45834153">
      <w:bodyDiv w:val="1"/>
      <w:marLeft w:val="0"/>
      <w:marRight w:val="0"/>
      <w:marTop w:val="0"/>
      <w:marBottom w:val="0"/>
      <w:divBdr>
        <w:top w:val="none" w:sz="0" w:space="0" w:color="auto"/>
        <w:left w:val="none" w:sz="0" w:space="0" w:color="auto"/>
        <w:bottom w:val="none" w:sz="0" w:space="0" w:color="auto"/>
        <w:right w:val="none" w:sz="0" w:space="0" w:color="auto"/>
      </w:divBdr>
    </w:div>
    <w:div w:id="47654718">
      <w:bodyDiv w:val="1"/>
      <w:marLeft w:val="0"/>
      <w:marRight w:val="0"/>
      <w:marTop w:val="0"/>
      <w:marBottom w:val="0"/>
      <w:divBdr>
        <w:top w:val="none" w:sz="0" w:space="0" w:color="auto"/>
        <w:left w:val="none" w:sz="0" w:space="0" w:color="auto"/>
        <w:bottom w:val="none" w:sz="0" w:space="0" w:color="auto"/>
        <w:right w:val="none" w:sz="0" w:space="0" w:color="auto"/>
      </w:divBdr>
    </w:div>
    <w:div w:id="47656504">
      <w:bodyDiv w:val="1"/>
      <w:marLeft w:val="0"/>
      <w:marRight w:val="0"/>
      <w:marTop w:val="0"/>
      <w:marBottom w:val="0"/>
      <w:divBdr>
        <w:top w:val="none" w:sz="0" w:space="0" w:color="auto"/>
        <w:left w:val="none" w:sz="0" w:space="0" w:color="auto"/>
        <w:bottom w:val="none" w:sz="0" w:space="0" w:color="auto"/>
        <w:right w:val="none" w:sz="0" w:space="0" w:color="auto"/>
      </w:divBdr>
    </w:div>
    <w:div w:id="47656510">
      <w:bodyDiv w:val="1"/>
      <w:marLeft w:val="0"/>
      <w:marRight w:val="0"/>
      <w:marTop w:val="0"/>
      <w:marBottom w:val="0"/>
      <w:divBdr>
        <w:top w:val="none" w:sz="0" w:space="0" w:color="auto"/>
        <w:left w:val="none" w:sz="0" w:space="0" w:color="auto"/>
        <w:bottom w:val="none" w:sz="0" w:space="0" w:color="auto"/>
        <w:right w:val="none" w:sz="0" w:space="0" w:color="auto"/>
      </w:divBdr>
    </w:div>
    <w:div w:id="47849056">
      <w:bodyDiv w:val="1"/>
      <w:marLeft w:val="0"/>
      <w:marRight w:val="0"/>
      <w:marTop w:val="0"/>
      <w:marBottom w:val="0"/>
      <w:divBdr>
        <w:top w:val="none" w:sz="0" w:space="0" w:color="auto"/>
        <w:left w:val="none" w:sz="0" w:space="0" w:color="auto"/>
        <w:bottom w:val="none" w:sz="0" w:space="0" w:color="auto"/>
        <w:right w:val="none" w:sz="0" w:space="0" w:color="auto"/>
      </w:divBdr>
    </w:div>
    <w:div w:id="52775505">
      <w:bodyDiv w:val="1"/>
      <w:marLeft w:val="0"/>
      <w:marRight w:val="0"/>
      <w:marTop w:val="0"/>
      <w:marBottom w:val="0"/>
      <w:divBdr>
        <w:top w:val="none" w:sz="0" w:space="0" w:color="auto"/>
        <w:left w:val="none" w:sz="0" w:space="0" w:color="auto"/>
        <w:bottom w:val="none" w:sz="0" w:space="0" w:color="auto"/>
        <w:right w:val="none" w:sz="0" w:space="0" w:color="auto"/>
      </w:divBdr>
    </w:div>
    <w:div w:id="59179503">
      <w:bodyDiv w:val="1"/>
      <w:marLeft w:val="0"/>
      <w:marRight w:val="0"/>
      <w:marTop w:val="0"/>
      <w:marBottom w:val="0"/>
      <w:divBdr>
        <w:top w:val="none" w:sz="0" w:space="0" w:color="auto"/>
        <w:left w:val="none" w:sz="0" w:space="0" w:color="auto"/>
        <w:bottom w:val="none" w:sz="0" w:space="0" w:color="auto"/>
        <w:right w:val="none" w:sz="0" w:space="0" w:color="auto"/>
      </w:divBdr>
    </w:div>
    <w:div w:id="59716546">
      <w:bodyDiv w:val="1"/>
      <w:marLeft w:val="0"/>
      <w:marRight w:val="0"/>
      <w:marTop w:val="0"/>
      <w:marBottom w:val="0"/>
      <w:divBdr>
        <w:top w:val="none" w:sz="0" w:space="0" w:color="auto"/>
        <w:left w:val="none" w:sz="0" w:space="0" w:color="auto"/>
        <w:bottom w:val="none" w:sz="0" w:space="0" w:color="auto"/>
        <w:right w:val="none" w:sz="0" w:space="0" w:color="auto"/>
      </w:divBdr>
    </w:div>
    <w:div w:id="60180809">
      <w:bodyDiv w:val="1"/>
      <w:marLeft w:val="0"/>
      <w:marRight w:val="0"/>
      <w:marTop w:val="0"/>
      <w:marBottom w:val="0"/>
      <w:divBdr>
        <w:top w:val="none" w:sz="0" w:space="0" w:color="auto"/>
        <w:left w:val="none" w:sz="0" w:space="0" w:color="auto"/>
        <w:bottom w:val="none" w:sz="0" w:space="0" w:color="auto"/>
        <w:right w:val="none" w:sz="0" w:space="0" w:color="auto"/>
      </w:divBdr>
    </w:div>
    <w:div w:id="60636506">
      <w:bodyDiv w:val="1"/>
      <w:marLeft w:val="0"/>
      <w:marRight w:val="0"/>
      <w:marTop w:val="0"/>
      <w:marBottom w:val="0"/>
      <w:divBdr>
        <w:top w:val="none" w:sz="0" w:space="0" w:color="auto"/>
        <w:left w:val="none" w:sz="0" w:space="0" w:color="auto"/>
        <w:bottom w:val="none" w:sz="0" w:space="0" w:color="auto"/>
        <w:right w:val="none" w:sz="0" w:space="0" w:color="auto"/>
      </w:divBdr>
    </w:div>
    <w:div w:id="61485236">
      <w:bodyDiv w:val="1"/>
      <w:marLeft w:val="0"/>
      <w:marRight w:val="0"/>
      <w:marTop w:val="0"/>
      <w:marBottom w:val="0"/>
      <w:divBdr>
        <w:top w:val="none" w:sz="0" w:space="0" w:color="auto"/>
        <w:left w:val="none" w:sz="0" w:space="0" w:color="auto"/>
        <w:bottom w:val="none" w:sz="0" w:space="0" w:color="auto"/>
        <w:right w:val="none" w:sz="0" w:space="0" w:color="auto"/>
      </w:divBdr>
    </w:div>
    <w:div w:id="64767114">
      <w:bodyDiv w:val="1"/>
      <w:marLeft w:val="0"/>
      <w:marRight w:val="0"/>
      <w:marTop w:val="0"/>
      <w:marBottom w:val="0"/>
      <w:divBdr>
        <w:top w:val="none" w:sz="0" w:space="0" w:color="auto"/>
        <w:left w:val="none" w:sz="0" w:space="0" w:color="auto"/>
        <w:bottom w:val="none" w:sz="0" w:space="0" w:color="auto"/>
        <w:right w:val="none" w:sz="0" w:space="0" w:color="auto"/>
      </w:divBdr>
    </w:div>
    <w:div w:id="65036939">
      <w:bodyDiv w:val="1"/>
      <w:marLeft w:val="0"/>
      <w:marRight w:val="0"/>
      <w:marTop w:val="0"/>
      <w:marBottom w:val="0"/>
      <w:divBdr>
        <w:top w:val="none" w:sz="0" w:space="0" w:color="auto"/>
        <w:left w:val="none" w:sz="0" w:space="0" w:color="auto"/>
        <w:bottom w:val="none" w:sz="0" w:space="0" w:color="auto"/>
        <w:right w:val="none" w:sz="0" w:space="0" w:color="auto"/>
      </w:divBdr>
    </w:div>
    <w:div w:id="65537740">
      <w:bodyDiv w:val="1"/>
      <w:marLeft w:val="0"/>
      <w:marRight w:val="0"/>
      <w:marTop w:val="0"/>
      <w:marBottom w:val="0"/>
      <w:divBdr>
        <w:top w:val="none" w:sz="0" w:space="0" w:color="auto"/>
        <w:left w:val="none" w:sz="0" w:space="0" w:color="auto"/>
        <w:bottom w:val="none" w:sz="0" w:space="0" w:color="auto"/>
        <w:right w:val="none" w:sz="0" w:space="0" w:color="auto"/>
      </w:divBdr>
    </w:div>
    <w:div w:id="65567812">
      <w:bodyDiv w:val="1"/>
      <w:marLeft w:val="0"/>
      <w:marRight w:val="0"/>
      <w:marTop w:val="0"/>
      <w:marBottom w:val="0"/>
      <w:divBdr>
        <w:top w:val="none" w:sz="0" w:space="0" w:color="auto"/>
        <w:left w:val="none" w:sz="0" w:space="0" w:color="auto"/>
        <w:bottom w:val="none" w:sz="0" w:space="0" w:color="auto"/>
        <w:right w:val="none" w:sz="0" w:space="0" w:color="auto"/>
      </w:divBdr>
    </w:div>
    <w:div w:id="70930594">
      <w:bodyDiv w:val="1"/>
      <w:marLeft w:val="0"/>
      <w:marRight w:val="0"/>
      <w:marTop w:val="0"/>
      <w:marBottom w:val="0"/>
      <w:divBdr>
        <w:top w:val="none" w:sz="0" w:space="0" w:color="auto"/>
        <w:left w:val="none" w:sz="0" w:space="0" w:color="auto"/>
        <w:bottom w:val="none" w:sz="0" w:space="0" w:color="auto"/>
        <w:right w:val="none" w:sz="0" w:space="0" w:color="auto"/>
      </w:divBdr>
    </w:div>
    <w:div w:id="78261570">
      <w:bodyDiv w:val="1"/>
      <w:marLeft w:val="0"/>
      <w:marRight w:val="0"/>
      <w:marTop w:val="0"/>
      <w:marBottom w:val="0"/>
      <w:divBdr>
        <w:top w:val="none" w:sz="0" w:space="0" w:color="auto"/>
        <w:left w:val="none" w:sz="0" w:space="0" w:color="auto"/>
        <w:bottom w:val="none" w:sz="0" w:space="0" w:color="auto"/>
        <w:right w:val="none" w:sz="0" w:space="0" w:color="auto"/>
      </w:divBdr>
    </w:div>
    <w:div w:id="84233740">
      <w:bodyDiv w:val="1"/>
      <w:marLeft w:val="0"/>
      <w:marRight w:val="0"/>
      <w:marTop w:val="0"/>
      <w:marBottom w:val="0"/>
      <w:divBdr>
        <w:top w:val="none" w:sz="0" w:space="0" w:color="auto"/>
        <w:left w:val="none" w:sz="0" w:space="0" w:color="auto"/>
        <w:bottom w:val="none" w:sz="0" w:space="0" w:color="auto"/>
        <w:right w:val="none" w:sz="0" w:space="0" w:color="auto"/>
      </w:divBdr>
    </w:div>
    <w:div w:id="84889348">
      <w:bodyDiv w:val="1"/>
      <w:marLeft w:val="0"/>
      <w:marRight w:val="0"/>
      <w:marTop w:val="0"/>
      <w:marBottom w:val="0"/>
      <w:divBdr>
        <w:top w:val="none" w:sz="0" w:space="0" w:color="auto"/>
        <w:left w:val="none" w:sz="0" w:space="0" w:color="auto"/>
        <w:bottom w:val="none" w:sz="0" w:space="0" w:color="auto"/>
        <w:right w:val="none" w:sz="0" w:space="0" w:color="auto"/>
      </w:divBdr>
    </w:div>
    <w:div w:id="86392954">
      <w:bodyDiv w:val="1"/>
      <w:marLeft w:val="0"/>
      <w:marRight w:val="0"/>
      <w:marTop w:val="0"/>
      <w:marBottom w:val="0"/>
      <w:divBdr>
        <w:top w:val="none" w:sz="0" w:space="0" w:color="auto"/>
        <w:left w:val="none" w:sz="0" w:space="0" w:color="auto"/>
        <w:bottom w:val="none" w:sz="0" w:space="0" w:color="auto"/>
        <w:right w:val="none" w:sz="0" w:space="0" w:color="auto"/>
      </w:divBdr>
    </w:div>
    <w:div w:id="90248069">
      <w:bodyDiv w:val="1"/>
      <w:marLeft w:val="0"/>
      <w:marRight w:val="0"/>
      <w:marTop w:val="0"/>
      <w:marBottom w:val="0"/>
      <w:divBdr>
        <w:top w:val="none" w:sz="0" w:space="0" w:color="auto"/>
        <w:left w:val="none" w:sz="0" w:space="0" w:color="auto"/>
        <w:bottom w:val="none" w:sz="0" w:space="0" w:color="auto"/>
        <w:right w:val="none" w:sz="0" w:space="0" w:color="auto"/>
      </w:divBdr>
    </w:div>
    <w:div w:id="90904322">
      <w:bodyDiv w:val="1"/>
      <w:marLeft w:val="0"/>
      <w:marRight w:val="0"/>
      <w:marTop w:val="0"/>
      <w:marBottom w:val="0"/>
      <w:divBdr>
        <w:top w:val="none" w:sz="0" w:space="0" w:color="auto"/>
        <w:left w:val="none" w:sz="0" w:space="0" w:color="auto"/>
        <w:bottom w:val="none" w:sz="0" w:space="0" w:color="auto"/>
        <w:right w:val="none" w:sz="0" w:space="0" w:color="auto"/>
      </w:divBdr>
    </w:div>
    <w:div w:id="91055232">
      <w:bodyDiv w:val="1"/>
      <w:marLeft w:val="0"/>
      <w:marRight w:val="0"/>
      <w:marTop w:val="0"/>
      <w:marBottom w:val="0"/>
      <w:divBdr>
        <w:top w:val="none" w:sz="0" w:space="0" w:color="auto"/>
        <w:left w:val="none" w:sz="0" w:space="0" w:color="auto"/>
        <w:bottom w:val="none" w:sz="0" w:space="0" w:color="auto"/>
        <w:right w:val="none" w:sz="0" w:space="0" w:color="auto"/>
      </w:divBdr>
    </w:div>
    <w:div w:id="92826411">
      <w:bodyDiv w:val="1"/>
      <w:marLeft w:val="0"/>
      <w:marRight w:val="0"/>
      <w:marTop w:val="0"/>
      <w:marBottom w:val="0"/>
      <w:divBdr>
        <w:top w:val="none" w:sz="0" w:space="0" w:color="auto"/>
        <w:left w:val="none" w:sz="0" w:space="0" w:color="auto"/>
        <w:bottom w:val="none" w:sz="0" w:space="0" w:color="auto"/>
        <w:right w:val="none" w:sz="0" w:space="0" w:color="auto"/>
      </w:divBdr>
    </w:div>
    <w:div w:id="93936930">
      <w:bodyDiv w:val="1"/>
      <w:marLeft w:val="0"/>
      <w:marRight w:val="0"/>
      <w:marTop w:val="0"/>
      <w:marBottom w:val="0"/>
      <w:divBdr>
        <w:top w:val="none" w:sz="0" w:space="0" w:color="auto"/>
        <w:left w:val="none" w:sz="0" w:space="0" w:color="auto"/>
        <w:bottom w:val="none" w:sz="0" w:space="0" w:color="auto"/>
        <w:right w:val="none" w:sz="0" w:space="0" w:color="auto"/>
      </w:divBdr>
    </w:div>
    <w:div w:id="94834293">
      <w:bodyDiv w:val="1"/>
      <w:marLeft w:val="0"/>
      <w:marRight w:val="0"/>
      <w:marTop w:val="0"/>
      <w:marBottom w:val="0"/>
      <w:divBdr>
        <w:top w:val="none" w:sz="0" w:space="0" w:color="auto"/>
        <w:left w:val="none" w:sz="0" w:space="0" w:color="auto"/>
        <w:bottom w:val="none" w:sz="0" w:space="0" w:color="auto"/>
        <w:right w:val="none" w:sz="0" w:space="0" w:color="auto"/>
      </w:divBdr>
    </w:div>
    <w:div w:id="97452470">
      <w:bodyDiv w:val="1"/>
      <w:marLeft w:val="0"/>
      <w:marRight w:val="0"/>
      <w:marTop w:val="0"/>
      <w:marBottom w:val="0"/>
      <w:divBdr>
        <w:top w:val="none" w:sz="0" w:space="0" w:color="auto"/>
        <w:left w:val="none" w:sz="0" w:space="0" w:color="auto"/>
        <w:bottom w:val="none" w:sz="0" w:space="0" w:color="auto"/>
        <w:right w:val="none" w:sz="0" w:space="0" w:color="auto"/>
      </w:divBdr>
    </w:div>
    <w:div w:id="97986811">
      <w:bodyDiv w:val="1"/>
      <w:marLeft w:val="0"/>
      <w:marRight w:val="0"/>
      <w:marTop w:val="0"/>
      <w:marBottom w:val="0"/>
      <w:divBdr>
        <w:top w:val="none" w:sz="0" w:space="0" w:color="auto"/>
        <w:left w:val="none" w:sz="0" w:space="0" w:color="auto"/>
        <w:bottom w:val="none" w:sz="0" w:space="0" w:color="auto"/>
        <w:right w:val="none" w:sz="0" w:space="0" w:color="auto"/>
      </w:divBdr>
    </w:div>
    <w:div w:id="98720939">
      <w:bodyDiv w:val="1"/>
      <w:marLeft w:val="0"/>
      <w:marRight w:val="0"/>
      <w:marTop w:val="0"/>
      <w:marBottom w:val="0"/>
      <w:divBdr>
        <w:top w:val="none" w:sz="0" w:space="0" w:color="auto"/>
        <w:left w:val="none" w:sz="0" w:space="0" w:color="auto"/>
        <w:bottom w:val="none" w:sz="0" w:space="0" w:color="auto"/>
        <w:right w:val="none" w:sz="0" w:space="0" w:color="auto"/>
      </w:divBdr>
    </w:div>
    <w:div w:id="100341454">
      <w:bodyDiv w:val="1"/>
      <w:marLeft w:val="0"/>
      <w:marRight w:val="0"/>
      <w:marTop w:val="0"/>
      <w:marBottom w:val="0"/>
      <w:divBdr>
        <w:top w:val="none" w:sz="0" w:space="0" w:color="auto"/>
        <w:left w:val="none" w:sz="0" w:space="0" w:color="auto"/>
        <w:bottom w:val="none" w:sz="0" w:space="0" w:color="auto"/>
        <w:right w:val="none" w:sz="0" w:space="0" w:color="auto"/>
      </w:divBdr>
    </w:div>
    <w:div w:id="109131650">
      <w:bodyDiv w:val="1"/>
      <w:marLeft w:val="0"/>
      <w:marRight w:val="0"/>
      <w:marTop w:val="0"/>
      <w:marBottom w:val="0"/>
      <w:divBdr>
        <w:top w:val="none" w:sz="0" w:space="0" w:color="auto"/>
        <w:left w:val="none" w:sz="0" w:space="0" w:color="auto"/>
        <w:bottom w:val="none" w:sz="0" w:space="0" w:color="auto"/>
        <w:right w:val="none" w:sz="0" w:space="0" w:color="auto"/>
      </w:divBdr>
    </w:div>
    <w:div w:id="109908236">
      <w:bodyDiv w:val="1"/>
      <w:marLeft w:val="0"/>
      <w:marRight w:val="0"/>
      <w:marTop w:val="0"/>
      <w:marBottom w:val="0"/>
      <w:divBdr>
        <w:top w:val="none" w:sz="0" w:space="0" w:color="auto"/>
        <w:left w:val="none" w:sz="0" w:space="0" w:color="auto"/>
        <w:bottom w:val="none" w:sz="0" w:space="0" w:color="auto"/>
        <w:right w:val="none" w:sz="0" w:space="0" w:color="auto"/>
      </w:divBdr>
    </w:div>
    <w:div w:id="114761907">
      <w:bodyDiv w:val="1"/>
      <w:marLeft w:val="0"/>
      <w:marRight w:val="0"/>
      <w:marTop w:val="0"/>
      <w:marBottom w:val="0"/>
      <w:divBdr>
        <w:top w:val="none" w:sz="0" w:space="0" w:color="auto"/>
        <w:left w:val="none" w:sz="0" w:space="0" w:color="auto"/>
        <w:bottom w:val="none" w:sz="0" w:space="0" w:color="auto"/>
        <w:right w:val="none" w:sz="0" w:space="0" w:color="auto"/>
      </w:divBdr>
    </w:div>
    <w:div w:id="115374462">
      <w:bodyDiv w:val="1"/>
      <w:marLeft w:val="0"/>
      <w:marRight w:val="0"/>
      <w:marTop w:val="0"/>
      <w:marBottom w:val="0"/>
      <w:divBdr>
        <w:top w:val="none" w:sz="0" w:space="0" w:color="auto"/>
        <w:left w:val="none" w:sz="0" w:space="0" w:color="auto"/>
        <w:bottom w:val="none" w:sz="0" w:space="0" w:color="auto"/>
        <w:right w:val="none" w:sz="0" w:space="0" w:color="auto"/>
      </w:divBdr>
    </w:div>
    <w:div w:id="117728566">
      <w:bodyDiv w:val="1"/>
      <w:marLeft w:val="0"/>
      <w:marRight w:val="0"/>
      <w:marTop w:val="0"/>
      <w:marBottom w:val="0"/>
      <w:divBdr>
        <w:top w:val="none" w:sz="0" w:space="0" w:color="auto"/>
        <w:left w:val="none" w:sz="0" w:space="0" w:color="auto"/>
        <w:bottom w:val="none" w:sz="0" w:space="0" w:color="auto"/>
        <w:right w:val="none" w:sz="0" w:space="0" w:color="auto"/>
      </w:divBdr>
    </w:div>
    <w:div w:id="118571469">
      <w:bodyDiv w:val="1"/>
      <w:marLeft w:val="0"/>
      <w:marRight w:val="0"/>
      <w:marTop w:val="0"/>
      <w:marBottom w:val="0"/>
      <w:divBdr>
        <w:top w:val="none" w:sz="0" w:space="0" w:color="auto"/>
        <w:left w:val="none" w:sz="0" w:space="0" w:color="auto"/>
        <w:bottom w:val="none" w:sz="0" w:space="0" w:color="auto"/>
        <w:right w:val="none" w:sz="0" w:space="0" w:color="auto"/>
      </w:divBdr>
    </w:div>
    <w:div w:id="126439075">
      <w:bodyDiv w:val="1"/>
      <w:marLeft w:val="0"/>
      <w:marRight w:val="0"/>
      <w:marTop w:val="0"/>
      <w:marBottom w:val="0"/>
      <w:divBdr>
        <w:top w:val="none" w:sz="0" w:space="0" w:color="auto"/>
        <w:left w:val="none" w:sz="0" w:space="0" w:color="auto"/>
        <w:bottom w:val="none" w:sz="0" w:space="0" w:color="auto"/>
        <w:right w:val="none" w:sz="0" w:space="0" w:color="auto"/>
      </w:divBdr>
    </w:div>
    <w:div w:id="130486940">
      <w:bodyDiv w:val="1"/>
      <w:marLeft w:val="0"/>
      <w:marRight w:val="0"/>
      <w:marTop w:val="0"/>
      <w:marBottom w:val="0"/>
      <w:divBdr>
        <w:top w:val="none" w:sz="0" w:space="0" w:color="auto"/>
        <w:left w:val="none" w:sz="0" w:space="0" w:color="auto"/>
        <w:bottom w:val="none" w:sz="0" w:space="0" w:color="auto"/>
        <w:right w:val="none" w:sz="0" w:space="0" w:color="auto"/>
      </w:divBdr>
    </w:div>
    <w:div w:id="131606722">
      <w:bodyDiv w:val="1"/>
      <w:marLeft w:val="0"/>
      <w:marRight w:val="0"/>
      <w:marTop w:val="0"/>
      <w:marBottom w:val="0"/>
      <w:divBdr>
        <w:top w:val="none" w:sz="0" w:space="0" w:color="auto"/>
        <w:left w:val="none" w:sz="0" w:space="0" w:color="auto"/>
        <w:bottom w:val="none" w:sz="0" w:space="0" w:color="auto"/>
        <w:right w:val="none" w:sz="0" w:space="0" w:color="auto"/>
      </w:divBdr>
    </w:div>
    <w:div w:id="140121283">
      <w:bodyDiv w:val="1"/>
      <w:marLeft w:val="0"/>
      <w:marRight w:val="0"/>
      <w:marTop w:val="0"/>
      <w:marBottom w:val="0"/>
      <w:divBdr>
        <w:top w:val="none" w:sz="0" w:space="0" w:color="auto"/>
        <w:left w:val="none" w:sz="0" w:space="0" w:color="auto"/>
        <w:bottom w:val="none" w:sz="0" w:space="0" w:color="auto"/>
        <w:right w:val="none" w:sz="0" w:space="0" w:color="auto"/>
      </w:divBdr>
    </w:div>
    <w:div w:id="143009078">
      <w:bodyDiv w:val="1"/>
      <w:marLeft w:val="0"/>
      <w:marRight w:val="0"/>
      <w:marTop w:val="0"/>
      <w:marBottom w:val="0"/>
      <w:divBdr>
        <w:top w:val="none" w:sz="0" w:space="0" w:color="auto"/>
        <w:left w:val="none" w:sz="0" w:space="0" w:color="auto"/>
        <w:bottom w:val="none" w:sz="0" w:space="0" w:color="auto"/>
        <w:right w:val="none" w:sz="0" w:space="0" w:color="auto"/>
      </w:divBdr>
    </w:div>
    <w:div w:id="144588442">
      <w:bodyDiv w:val="1"/>
      <w:marLeft w:val="0"/>
      <w:marRight w:val="0"/>
      <w:marTop w:val="0"/>
      <w:marBottom w:val="0"/>
      <w:divBdr>
        <w:top w:val="none" w:sz="0" w:space="0" w:color="auto"/>
        <w:left w:val="none" w:sz="0" w:space="0" w:color="auto"/>
        <w:bottom w:val="none" w:sz="0" w:space="0" w:color="auto"/>
        <w:right w:val="none" w:sz="0" w:space="0" w:color="auto"/>
      </w:divBdr>
    </w:div>
    <w:div w:id="147093761">
      <w:bodyDiv w:val="1"/>
      <w:marLeft w:val="0"/>
      <w:marRight w:val="0"/>
      <w:marTop w:val="0"/>
      <w:marBottom w:val="0"/>
      <w:divBdr>
        <w:top w:val="none" w:sz="0" w:space="0" w:color="auto"/>
        <w:left w:val="none" w:sz="0" w:space="0" w:color="auto"/>
        <w:bottom w:val="none" w:sz="0" w:space="0" w:color="auto"/>
        <w:right w:val="none" w:sz="0" w:space="0" w:color="auto"/>
      </w:divBdr>
    </w:div>
    <w:div w:id="155263687">
      <w:bodyDiv w:val="1"/>
      <w:marLeft w:val="0"/>
      <w:marRight w:val="0"/>
      <w:marTop w:val="0"/>
      <w:marBottom w:val="0"/>
      <w:divBdr>
        <w:top w:val="none" w:sz="0" w:space="0" w:color="auto"/>
        <w:left w:val="none" w:sz="0" w:space="0" w:color="auto"/>
        <w:bottom w:val="none" w:sz="0" w:space="0" w:color="auto"/>
        <w:right w:val="none" w:sz="0" w:space="0" w:color="auto"/>
      </w:divBdr>
    </w:div>
    <w:div w:id="156044403">
      <w:bodyDiv w:val="1"/>
      <w:marLeft w:val="0"/>
      <w:marRight w:val="0"/>
      <w:marTop w:val="0"/>
      <w:marBottom w:val="0"/>
      <w:divBdr>
        <w:top w:val="none" w:sz="0" w:space="0" w:color="auto"/>
        <w:left w:val="none" w:sz="0" w:space="0" w:color="auto"/>
        <w:bottom w:val="none" w:sz="0" w:space="0" w:color="auto"/>
        <w:right w:val="none" w:sz="0" w:space="0" w:color="auto"/>
      </w:divBdr>
    </w:div>
    <w:div w:id="159933033">
      <w:bodyDiv w:val="1"/>
      <w:marLeft w:val="0"/>
      <w:marRight w:val="0"/>
      <w:marTop w:val="0"/>
      <w:marBottom w:val="0"/>
      <w:divBdr>
        <w:top w:val="none" w:sz="0" w:space="0" w:color="auto"/>
        <w:left w:val="none" w:sz="0" w:space="0" w:color="auto"/>
        <w:bottom w:val="none" w:sz="0" w:space="0" w:color="auto"/>
        <w:right w:val="none" w:sz="0" w:space="0" w:color="auto"/>
      </w:divBdr>
    </w:div>
    <w:div w:id="160856964">
      <w:bodyDiv w:val="1"/>
      <w:marLeft w:val="0"/>
      <w:marRight w:val="0"/>
      <w:marTop w:val="0"/>
      <w:marBottom w:val="0"/>
      <w:divBdr>
        <w:top w:val="none" w:sz="0" w:space="0" w:color="auto"/>
        <w:left w:val="none" w:sz="0" w:space="0" w:color="auto"/>
        <w:bottom w:val="none" w:sz="0" w:space="0" w:color="auto"/>
        <w:right w:val="none" w:sz="0" w:space="0" w:color="auto"/>
      </w:divBdr>
    </w:div>
    <w:div w:id="162480100">
      <w:bodyDiv w:val="1"/>
      <w:marLeft w:val="0"/>
      <w:marRight w:val="0"/>
      <w:marTop w:val="0"/>
      <w:marBottom w:val="0"/>
      <w:divBdr>
        <w:top w:val="none" w:sz="0" w:space="0" w:color="auto"/>
        <w:left w:val="none" w:sz="0" w:space="0" w:color="auto"/>
        <w:bottom w:val="none" w:sz="0" w:space="0" w:color="auto"/>
        <w:right w:val="none" w:sz="0" w:space="0" w:color="auto"/>
      </w:divBdr>
    </w:div>
    <w:div w:id="170032809">
      <w:bodyDiv w:val="1"/>
      <w:marLeft w:val="0"/>
      <w:marRight w:val="0"/>
      <w:marTop w:val="0"/>
      <w:marBottom w:val="0"/>
      <w:divBdr>
        <w:top w:val="none" w:sz="0" w:space="0" w:color="auto"/>
        <w:left w:val="none" w:sz="0" w:space="0" w:color="auto"/>
        <w:bottom w:val="none" w:sz="0" w:space="0" w:color="auto"/>
        <w:right w:val="none" w:sz="0" w:space="0" w:color="auto"/>
      </w:divBdr>
    </w:div>
    <w:div w:id="170923728">
      <w:bodyDiv w:val="1"/>
      <w:marLeft w:val="0"/>
      <w:marRight w:val="0"/>
      <w:marTop w:val="0"/>
      <w:marBottom w:val="0"/>
      <w:divBdr>
        <w:top w:val="none" w:sz="0" w:space="0" w:color="auto"/>
        <w:left w:val="none" w:sz="0" w:space="0" w:color="auto"/>
        <w:bottom w:val="none" w:sz="0" w:space="0" w:color="auto"/>
        <w:right w:val="none" w:sz="0" w:space="0" w:color="auto"/>
      </w:divBdr>
    </w:div>
    <w:div w:id="178131284">
      <w:bodyDiv w:val="1"/>
      <w:marLeft w:val="0"/>
      <w:marRight w:val="0"/>
      <w:marTop w:val="0"/>
      <w:marBottom w:val="0"/>
      <w:divBdr>
        <w:top w:val="none" w:sz="0" w:space="0" w:color="auto"/>
        <w:left w:val="none" w:sz="0" w:space="0" w:color="auto"/>
        <w:bottom w:val="none" w:sz="0" w:space="0" w:color="auto"/>
        <w:right w:val="none" w:sz="0" w:space="0" w:color="auto"/>
      </w:divBdr>
    </w:div>
    <w:div w:id="178158584">
      <w:bodyDiv w:val="1"/>
      <w:marLeft w:val="0"/>
      <w:marRight w:val="0"/>
      <w:marTop w:val="0"/>
      <w:marBottom w:val="0"/>
      <w:divBdr>
        <w:top w:val="none" w:sz="0" w:space="0" w:color="auto"/>
        <w:left w:val="none" w:sz="0" w:space="0" w:color="auto"/>
        <w:bottom w:val="none" w:sz="0" w:space="0" w:color="auto"/>
        <w:right w:val="none" w:sz="0" w:space="0" w:color="auto"/>
      </w:divBdr>
    </w:div>
    <w:div w:id="178589319">
      <w:bodyDiv w:val="1"/>
      <w:marLeft w:val="0"/>
      <w:marRight w:val="0"/>
      <w:marTop w:val="0"/>
      <w:marBottom w:val="0"/>
      <w:divBdr>
        <w:top w:val="none" w:sz="0" w:space="0" w:color="auto"/>
        <w:left w:val="none" w:sz="0" w:space="0" w:color="auto"/>
        <w:bottom w:val="none" w:sz="0" w:space="0" w:color="auto"/>
        <w:right w:val="none" w:sz="0" w:space="0" w:color="auto"/>
      </w:divBdr>
    </w:div>
    <w:div w:id="178736044">
      <w:bodyDiv w:val="1"/>
      <w:marLeft w:val="0"/>
      <w:marRight w:val="0"/>
      <w:marTop w:val="0"/>
      <w:marBottom w:val="0"/>
      <w:divBdr>
        <w:top w:val="none" w:sz="0" w:space="0" w:color="auto"/>
        <w:left w:val="none" w:sz="0" w:space="0" w:color="auto"/>
        <w:bottom w:val="none" w:sz="0" w:space="0" w:color="auto"/>
        <w:right w:val="none" w:sz="0" w:space="0" w:color="auto"/>
      </w:divBdr>
    </w:div>
    <w:div w:id="181171041">
      <w:bodyDiv w:val="1"/>
      <w:marLeft w:val="0"/>
      <w:marRight w:val="0"/>
      <w:marTop w:val="0"/>
      <w:marBottom w:val="0"/>
      <w:divBdr>
        <w:top w:val="none" w:sz="0" w:space="0" w:color="auto"/>
        <w:left w:val="none" w:sz="0" w:space="0" w:color="auto"/>
        <w:bottom w:val="none" w:sz="0" w:space="0" w:color="auto"/>
        <w:right w:val="none" w:sz="0" w:space="0" w:color="auto"/>
      </w:divBdr>
    </w:div>
    <w:div w:id="181631351">
      <w:bodyDiv w:val="1"/>
      <w:marLeft w:val="0"/>
      <w:marRight w:val="0"/>
      <w:marTop w:val="0"/>
      <w:marBottom w:val="0"/>
      <w:divBdr>
        <w:top w:val="none" w:sz="0" w:space="0" w:color="auto"/>
        <w:left w:val="none" w:sz="0" w:space="0" w:color="auto"/>
        <w:bottom w:val="none" w:sz="0" w:space="0" w:color="auto"/>
        <w:right w:val="none" w:sz="0" w:space="0" w:color="auto"/>
      </w:divBdr>
    </w:div>
    <w:div w:id="187916997">
      <w:bodyDiv w:val="1"/>
      <w:marLeft w:val="0"/>
      <w:marRight w:val="0"/>
      <w:marTop w:val="0"/>
      <w:marBottom w:val="0"/>
      <w:divBdr>
        <w:top w:val="none" w:sz="0" w:space="0" w:color="auto"/>
        <w:left w:val="none" w:sz="0" w:space="0" w:color="auto"/>
        <w:bottom w:val="none" w:sz="0" w:space="0" w:color="auto"/>
        <w:right w:val="none" w:sz="0" w:space="0" w:color="auto"/>
      </w:divBdr>
    </w:div>
    <w:div w:id="189073152">
      <w:bodyDiv w:val="1"/>
      <w:marLeft w:val="0"/>
      <w:marRight w:val="0"/>
      <w:marTop w:val="0"/>
      <w:marBottom w:val="0"/>
      <w:divBdr>
        <w:top w:val="none" w:sz="0" w:space="0" w:color="auto"/>
        <w:left w:val="none" w:sz="0" w:space="0" w:color="auto"/>
        <w:bottom w:val="none" w:sz="0" w:space="0" w:color="auto"/>
        <w:right w:val="none" w:sz="0" w:space="0" w:color="auto"/>
      </w:divBdr>
    </w:div>
    <w:div w:id="193080238">
      <w:bodyDiv w:val="1"/>
      <w:marLeft w:val="0"/>
      <w:marRight w:val="0"/>
      <w:marTop w:val="0"/>
      <w:marBottom w:val="0"/>
      <w:divBdr>
        <w:top w:val="none" w:sz="0" w:space="0" w:color="auto"/>
        <w:left w:val="none" w:sz="0" w:space="0" w:color="auto"/>
        <w:bottom w:val="none" w:sz="0" w:space="0" w:color="auto"/>
        <w:right w:val="none" w:sz="0" w:space="0" w:color="auto"/>
      </w:divBdr>
    </w:div>
    <w:div w:id="195779093">
      <w:bodyDiv w:val="1"/>
      <w:marLeft w:val="0"/>
      <w:marRight w:val="0"/>
      <w:marTop w:val="0"/>
      <w:marBottom w:val="0"/>
      <w:divBdr>
        <w:top w:val="none" w:sz="0" w:space="0" w:color="auto"/>
        <w:left w:val="none" w:sz="0" w:space="0" w:color="auto"/>
        <w:bottom w:val="none" w:sz="0" w:space="0" w:color="auto"/>
        <w:right w:val="none" w:sz="0" w:space="0" w:color="auto"/>
      </w:divBdr>
    </w:div>
    <w:div w:id="199243274">
      <w:bodyDiv w:val="1"/>
      <w:marLeft w:val="0"/>
      <w:marRight w:val="0"/>
      <w:marTop w:val="0"/>
      <w:marBottom w:val="0"/>
      <w:divBdr>
        <w:top w:val="none" w:sz="0" w:space="0" w:color="auto"/>
        <w:left w:val="none" w:sz="0" w:space="0" w:color="auto"/>
        <w:bottom w:val="none" w:sz="0" w:space="0" w:color="auto"/>
        <w:right w:val="none" w:sz="0" w:space="0" w:color="auto"/>
      </w:divBdr>
    </w:div>
    <w:div w:id="199324898">
      <w:bodyDiv w:val="1"/>
      <w:marLeft w:val="0"/>
      <w:marRight w:val="0"/>
      <w:marTop w:val="0"/>
      <w:marBottom w:val="0"/>
      <w:divBdr>
        <w:top w:val="none" w:sz="0" w:space="0" w:color="auto"/>
        <w:left w:val="none" w:sz="0" w:space="0" w:color="auto"/>
        <w:bottom w:val="none" w:sz="0" w:space="0" w:color="auto"/>
        <w:right w:val="none" w:sz="0" w:space="0" w:color="auto"/>
      </w:divBdr>
    </w:div>
    <w:div w:id="202061227">
      <w:bodyDiv w:val="1"/>
      <w:marLeft w:val="0"/>
      <w:marRight w:val="0"/>
      <w:marTop w:val="0"/>
      <w:marBottom w:val="0"/>
      <w:divBdr>
        <w:top w:val="none" w:sz="0" w:space="0" w:color="auto"/>
        <w:left w:val="none" w:sz="0" w:space="0" w:color="auto"/>
        <w:bottom w:val="none" w:sz="0" w:space="0" w:color="auto"/>
        <w:right w:val="none" w:sz="0" w:space="0" w:color="auto"/>
      </w:divBdr>
    </w:div>
    <w:div w:id="204173454">
      <w:bodyDiv w:val="1"/>
      <w:marLeft w:val="0"/>
      <w:marRight w:val="0"/>
      <w:marTop w:val="0"/>
      <w:marBottom w:val="0"/>
      <w:divBdr>
        <w:top w:val="none" w:sz="0" w:space="0" w:color="auto"/>
        <w:left w:val="none" w:sz="0" w:space="0" w:color="auto"/>
        <w:bottom w:val="none" w:sz="0" w:space="0" w:color="auto"/>
        <w:right w:val="none" w:sz="0" w:space="0" w:color="auto"/>
      </w:divBdr>
    </w:div>
    <w:div w:id="206138727">
      <w:bodyDiv w:val="1"/>
      <w:marLeft w:val="0"/>
      <w:marRight w:val="0"/>
      <w:marTop w:val="0"/>
      <w:marBottom w:val="0"/>
      <w:divBdr>
        <w:top w:val="none" w:sz="0" w:space="0" w:color="auto"/>
        <w:left w:val="none" w:sz="0" w:space="0" w:color="auto"/>
        <w:bottom w:val="none" w:sz="0" w:space="0" w:color="auto"/>
        <w:right w:val="none" w:sz="0" w:space="0" w:color="auto"/>
      </w:divBdr>
    </w:div>
    <w:div w:id="207229897">
      <w:bodyDiv w:val="1"/>
      <w:marLeft w:val="0"/>
      <w:marRight w:val="0"/>
      <w:marTop w:val="0"/>
      <w:marBottom w:val="0"/>
      <w:divBdr>
        <w:top w:val="none" w:sz="0" w:space="0" w:color="auto"/>
        <w:left w:val="none" w:sz="0" w:space="0" w:color="auto"/>
        <w:bottom w:val="none" w:sz="0" w:space="0" w:color="auto"/>
        <w:right w:val="none" w:sz="0" w:space="0" w:color="auto"/>
      </w:divBdr>
    </w:div>
    <w:div w:id="209995884">
      <w:bodyDiv w:val="1"/>
      <w:marLeft w:val="0"/>
      <w:marRight w:val="0"/>
      <w:marTop w:val="0"/>
      <w:marBottom w:val="0"/>
      <w:divBdr>
        <w:top w:val="none" w:sz="0" w:space="0" w:color="auto"/>
        <w:left w:val="none" w:sz="0" w:space="0" w:color="auto"/>
        <w:bottom w:val="none" w:sz="0" w:space="0" w:color="auto"/>
        <w:right w:val="none" w:sz="0" w:space="0" w:color="auto"/>
      </w:divBdr>
    </w:div>
    <w:div w:id="210725287">
      <w:bodyDiv w:val="1"/>
      <w:marLeft w:val="0"/>
      <w:marRight w:val="0"/>
      <w:marTop w:val="0"/>
      <w:marBottom w:val="0"/>
      <w:divBdr>
        <w:top w:val="none" w:sz="0" w:space="0" w:color="auto"/>
        <w:left w:val="none" w:sz="0" w:space="0" w:color="auto"/>
        <w:bottom w:val="none" w:sz="0" w:space="0" w:color="auto"/>
        <w:right w:val="none" w:sz="0" w:space="0" w:color="auto"/>
      </w:divBdr>
    </w:div>
    <w:div w:id="212161432">
      <w:bodyDiv w:val="1"/>
      <w:marLeft w:val="0"/>
      <w:marRight w:val="0"/>
      <w:marTop w:val="0"/>
      <w:marBottom w:val="0"/>
      <w:divBdr>
        <w:top w:val="none" w:sz="0" w:space="0" w:color="auto"/>
        <w:left w:val="none" w:sz="0" w:space="0" w:color="auto"/>
        <w:bottom w:val="none" w:sz="0" w:space="0" w:color="auto"/>
        <w:right w:val="none" w:sz="0" w:space="0" w:color="auto"/>
      </w:divBdr>
    </w:div>
    <w:div w:id="212738613">
      <w:bodyDiv w:val="1"/>
      <w:marLeft w:val="0"/>
      <w:marRight w:val="0"/>
      <w:marTop w:val="0"/>
      <w:marBottom w:val="0"/>
      <w:divBdr>
        <w:top w:val="none" w:sz="0" w:space="0" w:color="auto"/>
        <w:left w:val="none" w:sz="0" w:space="0" w:color="auto"/>
        <w:bottom w:val="none" w:sz="0" w:space="0" w:color="auto"/>
        <w:right w:val="none" w:sz="0" w:space="0" w:color="auto"/>
      </w:divBdr>
    </w:div>
    <w:div w:id="215510218">
      <w:bodyDiv w:val="1"/>
      <w:marLeft w:val="0"/>
      <w:marRight w:val="0"/>
      <w:marTop w:val="0"/>
      <w:marBottom w:val="0"/>
      <w:divBdr>
        <w:top w:val="none" w:sz="0" w:space="0" w:color="auto"/>
        <w:left w:val="none" w:sz="0" w:space="0" w:color="auto"/>
        <w:bottom w:val="none" w:sz="0" w:space="0" w:color="auto"/>
        <w:right w:val="none" w:sz="0" w:space="0" w:color="auto"/>
      </w:divBdr>
    </w:div>
    <w:div w:id="216597952">
      <w:bodyDiv w:val="1"/>
      <w:marLeft w:val="0"/>
      <w:marRight w:val="0"/>
      <w:marTop w:val="0"/>
      <w:marBottom w:val="0"/>
      <w:divBdr>
        <w:top w:val="none" w:sz="0" w:space="0" w:color="auto"/>
        <w:left w:val="none" w:sz="0" w:space="0" w:color="auto"/>
        <w:bottom w:val="none" w:sz="0" w:space="0" w:color="auto"/>
        <w:right w:val="none" w:sz="0" w:space="0" w:color="auto"/>
      </w:divBdr>
    </w:div>
    <w:div w:id="225800173">
      <w:bodyDiv w:val="1"/>
      <w:marLeft w:val="0"/>
      <w:marRight w:val="0"/>
      <w:marTop w:val="0"/>
      <w:marBottom w:val="0"/>
      <w:divBdr>
        <w:top w:val="none" w:sz="0" w:space="0" w:color="auto"/>
        <w:left w:val="none" w:sz="0" w:space="0" w:color="auto"/>
        <w:bottom w:val="none" w:sz="0" w:space="0" w:color="auto"/>
        <w:right w:val="none" w:sz="0" w:space="0" w:color="auto"/>
      </w:divBdr>
    </w:div>
    <w:div w:id="226839788">
      <w:bodyDiv w:val="1"/>
      <w:marLeft w:val="0"/>
      <w:marRight w:val="0"/>
      <w:marTop w:val="0"/>
      <w:marBottom w:val="0"/>
      <w:divBdr>
        <w:top w:val="none" w:sz="0" w:space="0" w:color="auto"/>
        <w:left w:val="none" w:sz="0" w:space="0" w:color="auto"/>
        <w:bottom w:val="none" w:sz="0" w:space="0" w:color="auto"/>
        <w:right w:val="none" w:sz="0" w:space="0" w:color="auto"/>
      </w:divBdr>
    </w:div>
    <w:div w:id="228884358">
      <w:bodyDiv w:val="1"/>
      <w:marLeft w:val="0"/>
      <w:marRight w:val="0"/>
      <w:marTop w:val="0"/>
      <w:marBottom w:val="0"/>
      <w:divBdr>
        <w:top w:val="none" w:sz="0" w:space="0" w:color="auto"/>
        <w:left w:val="none" w:sz="0" w:space="0" w:color="auto"/>
        <w:bottom w:val="none" w:sz="0" w:space="0" w:color="auto"/>
        <w:right w:val="none" w:sz="0" w:space="0" w:color="auto"/>
      </w:divBdr>
    </w:div>
    <w:div w:id="229584817">
      <w:bodyDiv w:val="1"/>
      <w:marLeft w:val="0"/>
      <w:marRight w:val="0"/>
      <w:marTop w:val="0"/>
      <w:marBottom w:val="0"/>
      <w:divBdr>
        <w:top w:val="none" w:sz="0" w:space="0" w:color="auto"/>
        <w:left w:val="none" w:sz="0" w:space="0" w:color="auto"/>
        <w:bottom w:val="none" w:sz="0" w:space="0" w:color="auto"/>
        <w:right w:val="none" w:sz="0" w:space="0" w:color="auto"/>
      </w:divBdr>
    </w:div>
    <w:div w:id="234441250">
      <w:bodyDiv w:val="1"/>
      <w:marLeft w:val="0"/>
      <w:marRight w:val="0"/>
      <w:marTop w:val="0"/>
      <w:marBottom w:val="0"/>
      <w:divBdr>
        <w:top w:val="none" w:sz="0" w:space="0" w:color="auto"/>
        <w:left w:val="none" w:sz="0" w:space="0" w:color="auto"/>
        <w:bottom w:val="none" w:sz="0" w:space="0" w:color="auto"/>
        <w:right w:val="none" w:sz="0" w:space="0" w:color="auto"/>
      </w:divBdr>
    </w:div>
    <w:div w:id="238101156">
      <w:bodyDiv w:val="1"/>
      <w:marLeft w:val="0"/>
      <w:marRight w:val="0"/>
      <w:marTop w:val="0"/>
      <w:marBottom w:val="0"/>
      <w:divBdr>
        <w:top w:val="none" w:sz="0" w:space="0" w:color="auto"/>
        <w:left w:val="none" w:sz="0" w:space="0" w:color="auto"/>
        <w:bottom w:val="none" w:sz="0" w:space="0" w:color="auto"/>
        <w:right w:val="none" w:sz="0" w:space="0" w:color="auto"/>
      </w:divBdr>
    </w:div>
    <w:div w:id="243999958">
      <w:bodyDiv w:val="1"/>
      <w:marLeft w:val="0"/>
      <w:marRight w:val="0"/>
      <w:marTop w:val="0"/>
      <w:marBottom w:val="0"/>
      <w:divBdr>
        <w:top w:val="none" w:sz="0" w:space="0" w:color="auto"/>
        <w:left w:val="none" w:sz="0" w:space="0" w:color="auto"/>
        <w:bottom w:val="none" w:sz="0" w:space="0" w:color="auto"/>
        <w:right w:val="none" w:sz="0" w:space="0" w:color="auto"/>
      </w:divBdr>
    </w:div>
    <w:div w:id="245917647">
      <w:bodyDiv w:val="1"/>
      <w:marLeft w:val="0"/>
      <w:marRight w:val="0"/>
      <w:marTop w:val="0"/>
      <w:marBottom w:val="0"/>
      <w:divBdr>
        <w:top w:val="none" w:sz="0" w:space="0" w:color="auto"/>
        <w:left w:val="none" w:sz="0" w:space="0" w:color="auto"/>
        <w:bottom w:val="none" w:sz="0" w:space="0" w:color="auto"/>
        <w:right w:val="none" w:sz="0" w:space="0" w:color="auto"/>
      </w:divBdr>
    </w:div>
    <w:div w:id="247227122">
      <w:bodyDiv w:val="1"/>
      <w:marLeft w:val="0"/>
      <w:marRight w:val="0"/>
      <w:marTop w:val="0"/>
      <w:marBottom w:val="0"/>
      <w:divBdr>
        <w:top w:val="none" w:sz="0" w:space="0" w:color="auto"/>
        <w:left w:val="none" w:sz="0" w:space="0" w:color="auto"/>
        <w:bottom w:val="none" w:sz="0" w:space="0" w:color="auto"/>
        <w:right w:val="none" w:sz="0" w:space="0" w:color="auto"/>
      </w:divBdr>
    </w:div>
    <w:div w:id="252248664">
      <w:bodyDiv w:val="1"/>
      <w:marLeft w:val="0"/>
      <w:marRight w:val="0"/>
      <w:marTop w:val="0"/>
      <w:marBottom w:val="0"/>
      <w:divBdr>
        <w:top w:val="none" w:sz="0" w:space="0" w:color="auto"/>
        <w:left w:val="none" w:sz="0" w:space="0" w:color="auto"/>
        <w:bottom w:val="none" w:sz="0" w:space="0" w:color="auto"/>
        <w:right w:val="none" w:sz="0" w:space="0" w:color="auto"/>
      </w:divBdr>
    </w:div>
    <w:div w:id="252905208">
      <w:bodyDiv w:val="1"/>
      <w:marLeft w:val="0"/>
      <w:marRight w:val="0"/>
      <w:marTop w:val="0"/>
      <w:marBottom w:val="0"/>
      <w:divBdr>
        <w:top w:val="none" w:sz="0" w:space="0" w:color="auto"/>
        <w:left w:val="none" w:sz="0" w:space="0" w:color="auto"/>
        <w:bottom w:val="none" w:sz="0" w:space="0" w:color="auto"/>
        <w:right w:val="none" w:sz="0" w:space="0" w:color="auto"/>
      </w:divBdr>
    </w:div>
    <w:div w:id="252905519">
      <w:bodyDiv w:val="1"/>
      <w:marLeft w:val="0"/>
      <w:marRight w:val="0"/>
      <w:marTop w:val="0"/>
      <w:marBottom w:val="0"/>
      <w:divBdr>
        <w:top w:val="none" w:sz="0" w:space="0" w:color="auto"/>
        <w:left w:val="none" w:sz="0" w:space="0" w:color="auto"/>
        <w:bottom w:val="none" w:sz="0" w:space="0" w:color="auto"/>
        <w:right w:val="none" w:sz="0" w:space="0" w:color="auto"/>
      </w:divBdr>
    </w:div>
    <w:div w:id="253053139">
      <w:bodyDiv w:val="1"/>
      <w:marLeft w:val="0"/>
      <w:marRight w:val="0"/>
      <w:marTop w:val="0"/>
      <w:marBottom w:val="0"/>
      <w:divBdr>
        <w:top w:val="none" w:sz="0" w:space="0" w:color="auto"/>
        <w:left w:val="none" w:sz="0" w:space="0" w:color="auto"/>
        <w:bottom w:val="none" w:sz="0" w:space="0" w:color="auto"/>
        <w:right w:val="none" w:sz="0" w:space="0" w:color="auto"/>
      </w:divBdr>
    </w:div>
    <w:div w:id="254480253">
      <w:bodyDiv w:val="1"/>
      <w:marLeft w:val="0"/>
      <w:marRight w:val="0"/>
      <w:marTop w:val="0"/>
      <w:marBottom w:val="0"/>
      <w:divBdr>
        <w:top w:val="none" w:sz="0" w:space="0" w:color="auto"/>
        <w:left w:val="none" w:sz="0" w:space="0" w:color="auto"/>
        <w:bottom w:val="none" w:sz="0" w:space="0" w:color="auto"/>
        <w:right w:val="none" w:sz="0" w:space="0" w:color="auto"/>
      </w:divBdr>
    </w:div>
    <w:div w:id="267542936">
      <w:bodyDiv w:val="1"/>
      <w:marLeft w:val="0"/>
      <w:marRight w:val="0"/>
      <w:marTop w:val="0"/>
      <w:marBottom w:val="0"/>
      <w:divBdr>
        <w:top w:val="none" w:sz="0" w:space="0" w:color="auto"/>
        <w:left w:val="none" w:sz="0" w:space="0" w:color="auto"/>
        <w:bottom w:val="none" w:sz="0" w:space="0" w:color="auto"/>
        <w:right w:val="none" w:sz="0" w:space="0" w:color="auto"/>
      </w:divBdr>
    </w:div>
    <w:div w:id="269045045">
      <w:bodyDiv w:val="1"/>
      <w:marLeft w:val="0"/>
      <w:marRight w:val="0"/>
      <w:marTop w:val="0"/>
      <w:marBottom w:val="0"/>
      <w:divBdr>
        <w:top w:val="none" w:sz="0" w:space="0" w:color="auto"/>
        <w:left w:val="none" w:sz="0" w:space="0" w:color="auto"/>
        <w:bottom w:val="none" w:sz="0" w:space="0" w:color="auto"/>
        <w:right w:val="none" w:sz="0" w:space="0" w:color="auto"/>
      </w:divBdr>
    </w:div>
    <w:div w:id="269822440">
      <w:bodyDiv w:val="1"/>
      <w:marLeft w:val="0"/>
      <w:marRight w:val="0"/>
      <w:marTop w:val="0"/>
      <w:marBottom w:val="0"/>
      <w:divBdr>
        <w:top w:val="none" w:sz="0" w:space="0" w:color="auto"/>
        <w:left w:val="none" w:sz="0" w:space="0" w:color="auto"/>
        <w:bottom w:val="none" w:sz="0" w:space="0" w:color="auto"/>
        <w:right w:val="none" w:sz="0" w:space="0" w:color="auto"/>
      </w:divBdr>
    </w:div>
    <w:div w:id="275405990">
      <w:bodyDiv w:val="1"/>
      <w:marLeft w:val="0"/>
      <w:marRight w:val="0"/>
      <w:marTop w:val="0"/>
      <w:marBottom w:val="0"/>
      <w:divBdr>
        <w:top w:val="none" w:sz="0" w:space="0" w:color="auto"/>
        <w:left w:val="none" w:sz="0" w:space="0" w:color="auto"/>
        <w:bottom w:val="none" w:sz="0" w:space="0" w:color="auto"/>
        <w:right w:val="none" w:sz="0" w:space="0" w:color="auto"/>
      </w:divBdr>
    </w:div>
    <w:div w:id="276302422">
      <w:bodyDiv w:val="1"/>
      <w:marLeft w:val="0"/>
      <w:marRight w:val="0"/>
      <w:marTop w:val="0"/>
      <w:marBottom w:val="0"/>
      <w:divBdr>
        <w:top w:val="none" w:sz="0" w:space="0" w:color="auto"/>
        <w:left w:val="none" w:sz="0" w:space="0" w:color="auto"/>
        <w:bottom w:val="none" w:sz="0" w:space="0" w:color="auto"/>
        <w:right w:val="none" w:sz="0" w:space="0" w:color="auto"/>
      </w:divBdr>
    </w:div>
    <w:div w:id="276718446">
      <w:bodyDiv w:val="1"/>
      <w:marLeft w:val="0"/>
      <w:marRight w:val="0"/>
      <w:marTop w:val="0"/>
      <w:marBottom w:val="0"/>
      <w:divBdr>
        <w:top w:val="none" w:sz="0" w:space="0" w:color="auto"/>
        <w:left w:val="none" w:sz="0" w:space="0" w:color="auto"/>
        <w:bottom w:val="none" w:sz="0" w:space="0" w:color="auto"/>
        <w:right w:val="none" w:sz="0" w:space="0" w:color="auto"/>
      </w:divBdr>
    </w:div>
    <w:div w:id="278494199">
      <w:bodyDiv w:val="1"/>
      <w:marLeft w:val="0"/>
      <w:marRight w:val="0"/>
      <w:marTop w:val="0"/>
      <w:marBottom w:val="0"/>
      <w:divBdr>
        <w:top w:val="none" w:sz="0" w:space="0" w:color="auto"/>
        <w:left w:val="none" w:sz="0" w:space="0" w:color="auto"/>
        <w:bottom w:val="none" w:sz="0" w:space="0" w:color="auto"/>
        <w:right w:val="none" w:sz="0" w:space="0" w:color="auto"/>
      </w:divBdr>
    </w:div>
    <w:div w:id="282733632">
      <w:bodyDiv w:val="1"/>
      <w:marLeft w:val="0"/>
      <w:marRight w:val="0"/>
      <w:marTop w:val="0"/>
      <w:marBottom w:val="0"/>
      <w:divBdr>
        <w:top w:val="none" w:sz="0" w:space="0" w:color="auto"/>
        <w:left w:val="none" w:sz="0" w:space="0" w:color="auto"/>
        <w:bottom w:val="none" w:sz="0" w:space="0" w:color="auto"/>
        <w:right w:val="none" w:sz="0" w:space="0" w:color="auto"/>
      </w:divBdr>
    </w:div>
    <w:div w:id="291593010">
      <w:bodyDiv w:val="1"/>
      <w:marLeft w:val="0"/>
      <w:marRight w:val="0"/>
      <w:marTop w:val="0"/>
      <w:marBottom w:val="0"/>
      <w:divBdr>
        <w:top w:val="none" w:sz="0" w:space="0" w:color="auto"/>
        <w:left w:val="none" w:sz="0" w:space="0" w:color="auto"/>
        <w:bottom w:val="none" w:sz="0" w:space="0" w:color="auto"/>
        <w:right w:val="none" w:sz="0" w:space="0" w:color="auto"/>
      </w:divBdr>
    </w:div>
    <w:div w:id="294916422">
      <w:bodyDiv w:val="1"/>
      <w:marLeft w:val="0"/>
      <w:marRight w:val="0"/>
      <w:marTop w:val="0"/>
      <w:marBottom w:val="0"/>
      <w:divBdr>
        <w:top w:val="none" w:sz="0" w:space="0" w:color="auto"/>
        <w:left w:val="none" w:sz="0" w:space="0" w:color="auto"/>
        <w:bottom w:val="none" w:sz="0" w:space="0" w:color="auto"/>
        <w:right w:val="none" w:sz="0" w:space="0" w:color="auto"/>
      </w:divBdr>
    </w:div>
    <w:div w:id="295532143">
      <w:bodyDiv w:val="1"/>
      <w:marLeft w:val="0"/>
      <w:marRight w:val="0"/>
      <w:marTop w:val="0"/>
      <w:marBottom w:val="0"/>
      <w:divBdr>
        <w:top w:val="none" w:sz="0" w:space="0" w:color="auto"/>
        <w:left w:val="none" w:sz="0" w:space="0" w:color="auto"/>
        <w:bottom w:val="none" w:sz="0" w:space="0" w:color="auto"/>
        <w:right w:val="none" w:sz="0" w:space="0" w:color="auto"/>
      </w:divBdr>
    </w:div>
    <w:div w:id="297077719">
      <w:bodyDiv w:val="1"/>
      <w:marLeft w:val="0"/>
      <w:marRight w:val="0"/>
      <w:marTop w:val="0"/>
      <w:marBottom w:val="0"/>
      <w:divBdr>
        <w:top w:val="none" w:sz="0" w:space="0" w:color="auto"/>
        <w:left w:val="none" w:sz="0" w:space="0" w:color="auto"/>
        <w:bottom w:val="none" w:sz="0" w:space="0" w:color="auto"/>
        <w:right w:val="none" w:sz="0" w:space="0" w:color="auto"/>
      </w:divBdr>
    </w:div>
    <w:div w:id="297882075">
      <w:bodyDiv w:val="1"/>
      <w:marLeft w:val="0"/>
      <w:marRight w:val="0"/>
      <w:marTop w:val="0"/>
      <w:marBottom w:val="0"/>
      <w:divBdr>
        <w:top w:val="none" w:sz="0" w:space="0" w:color="auto"/>
        <w:left w:val="none" w:sz="0" w:space="0" w:color="auto"/>
        <w:bottom w:val="none" w:sz="0" w:space="0" w:color="auto"/>
        <w:right w:val="none" w:sz="0" w:space="0" w:color="auto"/>
      </w:divBdr>
    </w:div>
    <w:div w:id="300156979">
      <w:bodyDiv w:val="1"/>
      <w:marLeft w:val="0"/>
      <w:marRight w:val="0"/>
      <w:marTop w:val="0"/>
      <w:marBottom w:val="0"/>
      <w:divBdr>
        <w:top w:val="none" w:sz="0" w:space="0" w:color="auto"/>
        <w:left w:val="none" w:sz="0" w:space="0" w:color="auto"/>
        <w:bottom w:val="none" w:sz="0" w:space="0" w:color="auto"/>
        <w:right w:val="none" w:sz="0" w:space="0" w:color="auto"/>
      </w:divBdr>
    </w:div>
    <w:div w:id="308444517">
      <w:bodyDiv w:val="1"/>
      <w:marLeft w:val="0"/>
      <w:marRight w:val="0"/>
      <w:marTop w:val="0"/>
      <w:marBottom w:val="0"/>
      <w:divBdr>
        <w:top w:val="none" w:sz="0" w:space="0" w:color="auto"/>
        <w:left w:val="none" w:sz="0" w:space="0" w:color="auto"/>
        <w:bottom w:val="none" w:sz="0" w:space="0" w:color="auto"/>
        <w:right w:val="none" w:sz="0" w:space="0" w:color="auto"/>
      </w:divBdr>
    </w:div>
    <w:div w:id="310250654">
      <w:bodyDiv w:val="1"/>
      <w:marLeft w:val="0"/>
      <w:marRight w:val="0"/>
      <w:marTop w:val="0"/>
      <w:marBottom w:val="0"/>
      <w:divBdr>
        <w:top w:val="none" w:sz="0" w:space="0" w:color="auto"/>
        <w:left w:val="none" w:sz="0" w:space="0" w:color="auto"/>
        <w:bottom w:val="none" w:sz="0" w:space="0" w:color="auto"/>
        <w:right w:val="none" w:sz="0" w:space="0" w:color="auto"/>
      </w:divBdr>
    </w:div>
    <w:div w:id="318506789">
      <w:bodyDiv w:val="1"/>
      <w:marLeft w:val="0"/>
      <w:marRight w:val="0"/>
      <w:marTop w:val="0"/>
      <w:marBottom w:val="0"/>
      <w:divBdr>
        <w:top w:val="none" w:sz="0" w:space="0" w:color="auto"/>
        <w:left w:val="none" w:sz="0" w:space="0" w:color="auto"/>
        <w:bottom w:val="none" w:sz="0" w:space="0" w:color="auto"/>
        <w:right w:val="none" w:sz="0" w:space="0" w:color="auto"/>
      </w:divBdr>
    </w:div>
    <w:div w:id="327441956">
      <w:bodyDiv w:val="1"/>
      <w:marLeft w:val="0"/>
      <w:marRight w:val="0"/>
      <w:marTop w:val="0"/>
      <w:marBottom w:val="0"/>
      <w:divBdr>
        <w:top w:val="none" w:sz="0" w:space="0" w:color="auto"/>
        <w:left w:val="none" w:sz="0" w:space="0" w:color="auto"/>
        <w:bottom w:val="none" w:sz="0" w:space="0" w:color="auto"/>
        <w:right w:val="none" w:sz="0" w:space="0" w:color="auto"/>
      </w:divBdr>
    </w:div>
    <w:div w:id="333999150">
      <w:bodyDiv w:val="1"/>
      <w:marLeft w:val="0"/>
      <w:marRight w:val="0"/>
      <w:marTop w:val="0"/>
      <w:marBottom w:val="0"/>
      <w:divBdr>
        <w:top w:val="none" w:sz="0" w:space="0" w:color="auto"/>
        <w:left w:val="none" w:sz="0" w:space="0" w:color="auto"/>
        <w:bottom w:val="none" w:sz="0" w:space="0" w:color="auto"/>
        <w:right w:val="none" w:sz="0" w:space="0" w:color="auto"/>
      </w:divBdr>
    </w:div>
    <w:div w:id="338847367">
      <w:bodyDiv w:val="1"/>
      <w:marLeft w:val="0"/>
      <w:marRight w:val="0"/>
      <w:marTop w:val="0"/>
      <w:marBottom w:val="0"/>
      <w:divBdr>
        <w:top w:val="none" w:sz="0" w:space="0" w:color="auto"/>
        <w:left w:val="none" w:sz="0" w:space="0" w:color="auto"/>
        <w:bottom w:val="none" w:sz="0" w:space="0" w:color="auto"/>
        <w:right w:val="none" w:sz="0" w:space="0" w:color="auto"/>
      </w:divBdr>
    </w:div>
    <w:div w:id="339161179">
      <w:bodyDiv w:val="1"/>
      <w:marLeft w:val="0"/>
      <w:marRight w:val="0"/>
      <w:marTop w:val="0"/>
      <w:marBottom w:val="0"/>
      <w:divBdr>
        <w:top w:val="none" w:sz="0" w:space="0" w:color="auto"/>
        <w:left w:val="none" w:sz="0" w:space="0" w:color="auto"/>
        <w:bottom w:val="none" w:sz="0" w:space="0" w:color="auto"/>
        <w:right w:val="none" w:sz="0" w:space="0" w:color="auto"/>
      </w:divBdr>
    </w:div>
    <w:div w:id="339428460">
      <w:bodyDiv w:val="1"/>
      <w:marLeft w:val="0"/>
      <w:marRight w:val="0"/>
      <w:marTop w:val="0"/>
      <w:marBottom w:val="0"/>
      <w:divBdr>
        <w:top w:val="none" w:sz="0" w:space="0" w:color="auto"/>
        <w:left w:val="none" w:sz="0" w:space="0" w:color="auto"/>
        <w:bottom w:val="none" w:sz="0" w:space="0" w:color="auto"/>
        <w:right w:val="none" w:sz="0" w:space="0" w:color="auto"/>
      </w:divBdr>
    </w:div>
    <w:div w:id="340815555">
      <w:bodyDiv w:val="1"/>
      <w:marLeft w:val="0"/>
      <w:marRight w:val="0"/>
      <w:marTop w:val="0"/>
      <w:marBottom w:val="0"/>
      <w:divBdr>
        <w:top w:val="none" w:sz="0" w:space="0" w:color="auto"/>
        <w:left w:val="none" w:sz="0" w:space="0" w:color="auto"/>
        <w:bottom w:val="none" w:sz="0" w:space="0" w:color="auto"/>
        <w:right w:val="none" w:sz="0" w:space="0" w:color="auto"/>
      </w:divBdr>
    </w:div>
    <w:div w:id="342165648">
      <w:bodyDiv w:val="1"/>
      <w:marLeft w:val="0"/>
      <w:marRight w:val="0"/>
      <w:marTop w:val="0"/>
      <w:marBottom w:val="0"/>
      <w:divBdr>
        <w:top w:val="none" w:sz="0" w:space="0" w:color="auto"/>
        <w:left w:val="none" w:sz="0" w:space="0" w:color="auto"/>
        <w:bottom w:val="none" w:sz="0" w:space="0" w:color="auto"/>
        <w:right w:val="none" w:sz="0" w:space="0" w:color="auto"/>
      </w:divBdr>
    </w:div>
    <w:div w:id="345407442">
      <w:bodyDiv w:val="1"/>
      <w:marLeft w:val="0"/>
      <w:marRight w:val="0"/>
      <w:marTop w:val="0"/>
      <w:marBottom w:val="0"/>
      <w:divBdr>
        <w:top w:val="none" w:sz="0" w:space="0" w:color="auto"/>
        <w:left w:val="none" w:sz="0" w:space="0" w:color="auto"/>
        <w:bottom w:val="none" w:sz="0" w:space="0" w:color="auto"/>
        <w:right w:val="none" w:sz="0" w:space="0" w:color="auto"/>
      </w:divBdr>
    </w:div>
    <w:div w:id="346561683">
      <w:bodyDiv w:val="1"/>
      <w:marLeft w:val="0"/>
      <w:marRight w:val="0"/>
      <w:marTop w:val="0"/>
      <w:marBottom w:val="0"/>
      <w:divBdr>
        <w:top w:val="none" w:sz="0" w:space="0" w:color="auto"/>
        <w:left w:val="none" w:sz="0" w:space="0" w:color="auto"/>
        <w:bottom w:val="none" w:sz="0" w:space="0" w:color="auto"/>
        <w:right w:val="none" w:sz="0" w:space="0" w:color="auto"/>
      </w:divBdr>
    </w:div>
    <w:div w:id="346634685">
      <w:bodyDiv w:val="1"/>
      <w:marLeft w:val="0"/>
      <w:marRight w:val="0"/>
      <w:marTop w:val="0"/>
      <w:marBottom w:val="0"/>
      <w:divBdr>
        <w:top w:val="none" w:sz="0" w:space="0" w:color="auto"/>
        <w:left w:val="none" w:sz="0" w:space="0" w:color="auto"/>
        <w:bottom w:val="none" w:sz="0" w:space="0" w:color="auto"/>
        <w:right w:val="none" w:sz="0" w:space="0" w:color="auto"/>
      </w:divBdr>
    </w:div>
    <w:div w:id="346904728">
      <w:bodyDiv w:val="1"/>
      <w:marLeft w:val="0"/>
      <w:marRight w:val="0"/>
      <w:marTop w:val="0"/>
      <w:marBottom w:val="0"/>
      <w:divBdr>
        <w:top w:val="none" w:sz="0" w:space="0" w:color="auto"/>
        <w:left w:val="none" w:sz="0" w:space="0" w:color="auto"/>
        <w:bottom w:val="none" w:sz="0" w:space="0" w:color="auto"/>
        <w:right w:val="none" w:sz="0" w:space="0" w:color="auto"/>
      </w:divBdr>
    </w:div>
    <w:div w:id="347365494">
      <w:bodyDiv w:val="1"/>
      <w:marLeft w:val="0"/>
      <w:marRight w:val="0"/>
      <w:marTop w:val="0"/>
      <w:marBottom w:val="0"/>
      <w:divBdr>
        <w:top w:val="none" w:sz="0" w:space="0" w:color="auto"/>
        <w:left w:val="none" w:sz="0" w:space="0" w:color="auto"/>
        <w:bottom w:val="none" w:sz="0" w:space="0" w:color="auto"/>
        <w:right w:val="none" w:sz="0" w:space="0" w:color="auto"/>
      </w:divBdr>
    </w:div>
    <w:div w:id="355085939">
      <w:bodyDiv w:val="1"/>
      <w:marLeft w:val="0"/>
      <w:marRight w:val="0"/>
      <w:marTop w:val="0"/>
      <w:marBottom w:val="0"/>
      <w:divBdr>
        <w:top w:val="none" w:sz="0" w:space="0" w:color="auto"/>
        <w:left w:val="none" w:sz="0" w:space="0" w:color="auto"/>
        <w:bottom w:val="none" w:sz="0" w:space="0" w:color="auto"/>
        <w:right w:val="none" w:sz="0" w:space="0" w:color="auto"/>
      </w:divBdr>
    </w:div>
    <w:div w:id="360671662">
      <w:bodyDiv w:val="1"/>
      <w:marLeft w:val="0"/>
      <w:marRight w:val="0"/>
      <w:marTop w:val="0"/>
      <w:marBottom w:val="0"/>
      <w:divBdr>
        <w:top w:val="none" w:sz="0" w:space="0" w:color="auto"/>
        <w:left w:val="none" w:sz="0" w:space="0" w:color="auto"/>
        <w:bottom w:val="none" w:sz="0" w:space="0" w:color="auto"/>
        <w:right w:val="none" w:sz="0" w:space="0" w:color="auto"/>
      </w:divBdr>
    </w:div>
    <w:div w:id="363797064">
      <w:bodyDiv w:val="1"/>
      <w:marLeft w:val="0"/>
      <w:marRight w:val="0"/>
      <w:marTop w:val="0"/>
      <w:marBottom w:val="0"/>
      <w:divBdr>
        <w:top w:val="none" w:sz="0" w:space="0" w:color="auto"/>
        <w:left w:val="none" w:sz="0" w:space="0" w:color="auto"/>
        <w:bottom w:val="none" w:sz="0" w:space="0" w:color="auto"/>
        <w:right w:val="none" w:sz="0" w:space="0" w:color="auto"/>
      </w:divBdr>
    </w:div>
    <w:div w:id="364330443">
      <w:bodyDiv w:val="1"/>
      <w:marLeft w:val="0"/>
      <w:marRight w:val="0"/>
      <w:marTop w:val="0"/>
      <w:marBottom w:val="0"/>
      <w:divBdr>
        <w:top w:val="none" w:sz="0" w:space="0" w:color="auto"/>
        <w:left w:val="none" w:sz="0" w:space="0" w:color="auto"/>
        <w:bottom w:val="none" w:sz="0" w:space="0" w:color="auto"/>
        <w:right w:val="none" w:sz="0" w:space="0" w:color="auto"/>
      </w:divBdr>
    </w:div>
    <w:div w:id="369426735">
      <w:bodyDiv w:val="1"/>
      <w:marLeft w:val="0"/>
      <w:marRight w:val="0"/>
      <w:marTop w:val="0"/>
      <w:marBottom w:val="0"/>
      <w:divBdr>
        <w:top w:val="none" w:sz="0" w:space="0" w:color="auto"/>
        <w:left w:val="none" w:sz="0" w:space="0" w:color="auto"/>
        <w:bottom w:val="none" w:sz="0" w:space="0" w:color="auto"/>
        <w:right w:val="none" w:sz="0" w:space="0" w:color="auto"/>
      </w:divBdr>
    </w:div>
    <w:div w:id="373652688">
      <w:bodyDiv w:val="1"/>
      <w:marLeft w:val="0"/>
      <w:marRight w:val="0"/>
      <w:marTop w:val="0"/>
      <w:marBottom w:val="0"/>
      <w:divBdr>
        <w:top w:val="none" w:sz="0" w:space="0" w:color="auto"/>
        <w:left w:val="none" w:sz="0" w:space="0" w:color="auto"/>
        <w:bottom w:val="none" w:sz="0" w:space="0" w:color="auto"/>
        <w:right w:val="none" w:sz="0" w:space="0" w:color="auto"/>
      </w:divBdr>
    </w:div>
    <w:div w:id="375390956">
      <w:bodyDiv w:val="1"/>
      <w:marLeft w:val="0"/>
      <w:marRight w:val="0"/>
      <w:marTop w:val="0"/>
      <w:marBottom w:val="0"/>
      <w:divBdr>
        <w:top w:val="none" w:sz="0" w:space="0" w:color="auto"/>
        <w:left w:val="none" w:sz="0" w:space="0" w:color="auto"/>
        <w:bottom w:val="none" w:sz="0" w:space="0" w:color="auto"/>
        <w:right w:val="none" w:sz="0" w:space="0" w:color="auto"/>
      </w:divBdr>
    </w:div>
    <w:div w:id="375391223">
      <w:bodyDiv w:val="1"/>
      <w:marLeft w:val="0"/>
      <w:marRight w:val="0"/>
      <w:marTop w:val="0"/>
      <w:marBottom w:val="0"/>
      <w:divBdr>
        <w:top w:val="none" w:sz="0" w:space="0" w:color="auto"/>
        <w:left w:val="none" w:sz="0" w:space="0" w:color="auto"/>
        <w:bottom w:val="none" w:sz="0" w:space="0" w:color="auto"/>
        <w:right w:val="none" w:sz="0" w:space="0" w:color="auto"/>
      </w:divBdr>
    </w:div>
    <w:div w:id="382603513">
      <w:bodyDiv w:val="1"/>
      <w:marLeft w:val="0"/>
      <w:marRight w:val="0"/>
      <w:marTop w:val="0"/>
      <w:marBottom w:val="0"/>
      <w:divBdr>
        <w:top w:val="none" w:sz="0" w:space="0" w:color="auto"/>
        <w:left w:val="none" w:sz="0" w:space="0" w:color="auto"/>
        <w:bottom w:val="none" w:sz="0" w:space="0" w:color="auto"/>
        <w:right w:val="none" w:sz="0" w:space="0" w:color="auto"/>
      </w:divBdr>
    </w:div>
    <w:div w:id="387538912">
      <w:bodyDiv w:val="1"/>
      <w:marLeft w:val="0"/>
      <w:marRight w:val="0"/>
      <w:marTop w:val="0"/>
      <w:marBottom w:val="0"/>
      <w:divBdr>
        <w:top w:val="none" w:sz="0" w:space="0" w:color="auto"/>
        <w:left w:val="none" w:sz="0" w:space="0" w:color="auto"/>
        <w:bottom w:val="none" w:sz="0" w:space="0" w:color="auto"/>
        <w:right w:val="none" w:sz="0" w:space="0" w:color="auto"/>
      </w:divBdr>
    </w:div>
    <w:div w:id="389428873">
      <w:bodyDiv w:val="1"/>
      <w:marLeft w:val="0"/>
      <w:marRight w:val="0"/>
      <w:marTop w:val="0"/>
      <w:marBottom w:val="0"/>
      <w:divBdr>
        <w:top w:val="none" w:sz="0" w:space="0" w:color="auto"/>
        <w:left w:val="none" w:sz="0" w:space="0" w:color="auto"/>
        <w:bottom w:val="none" w:sz="0" w:space="0" w:color="auto"/>
        <w:right w:val="none" w:sz="0" w:space="0" w:color="auto"/>
      </w:divBdr>
    </w:div>
    <w:div w:id="394859272">
      <w:bodyDiv w:val="1"/>
      <w:marLeft w:val="0"/>
      <w:marRight w:val="0"/>
      <w:marTop w:val="0"/>
      <w:marBottom w:val="0"/>
      <w:divBdr>
        <w:top w:val="none" w:sz="0" w:space="0" w:color="auto"/>
        <w:left w:val="none" w:sz="0" w:space="0" w:color="auto"/>
        <w:bottom w:val="none" w:sz="0" w:space="0" w:color="auto"/>
        <w:right w:val="none" w:sz="0" w:space="0" w:color="auto"/>
      </w:divBdr>
    </w:div>
    <w:div w:id="401147790">
      <w:bodyDiv w:val="1"/>
      <w:marLeft w:val="0"/>
      <w:marRight w:val="0"/>
      <w:marTop w:val="0"/>
      <w:marBottom w:val="0"/>
      <w:divBdr>
        <w:top w:val="none" w:sz="0" w:space="0" w:color="auto"/>
        <w:left w:val="none" w:sz="0" w:space="0" w:color="auto"/>
        <w:bottom w:val="none" w:sz="0" w:space="0" w:color="auto"/>
        <w:right w:val="none" w:sz="0" w:space="0" w:color="auto"/>
      </w:divBdr>
    </w:div>
    <w:div w:id="405105545">
      <w:bodyDiv w:val="1"/>
      <w:marLeft w:val="0"/>
      <w:marRight w:val="0"/>
      <w:marTop w:val="0"/>
      <w:marBottom w:val="0"/>
      <w:divBdr>
        <w:top w:val="none" w:sz="0" w:space="0" w:color="auto"/>
        <w:left w:val="none" w:sz="0" w:space="0" w:color="auto"/>
        <w:bottom w:val="none" w:sz="0" w:space="0" w:color="auto"/>
        <w:right w:val="none" w:sz="0" w:space="0" w:color="auto"/>
      </w:divBdr>
    </w:div>
    <w:div w:id="405542869">
      <w:bodyDiv w:val="1"/>
      <w:marLeft w:val="0"/>
      <w:marRight w:val="0"/>
      <w:marTop w:val="0"/>
      <w:marBottom w:val="0"/>
      <w:divBdr>
        <w:top w:val="none" w:sz="0" w:space="0" w:color="auto"/>
        <w:left w:val="none" w:sz="0" w:space="0" w:color="auto"/>
        <w:bottom w:val="none" w:sz="0" w:space="0" w:color="auto"/>
        <w:right w:val="none" w:sz="0" w:space="0" w:color="auto"/>
      </w:divBdr>
    </w:div>
    <w:div w:id="406273503">
      <w:bodyDiv w:val="1"/>
      <w:marLeft w:val="0"/>
      <w:marRight w:val="0"/>
      <w:marTop w:val="0"/>
      <w:marBottom w:val="0"/>
      <w:divBdr>
        <w:top w:val="none" w:sz="0" w:space="0" w:color="auto"/>
        <w:left w:val="none" w:sz="0" w:space="0" w:color="auto"/>
        <w:bottom w:val="none" w:sz="0" w:space="0" w:color="auto"/>
        <w:right w:val="none" w:sz="0" w:space="0" w:color="auto"/>
      </w:divBdr>
    </w:div>
    <w:div w:id="407577879">
      <w:bodyDiv w:val="1"/>
      <w:marLeft w:val="0"/>
      <w:marRight w:val="0"/>
      <w:marTop w:val="0"/>
      <w:marBottom w:val="0"/>
      <w:divBdr>
        <w:top w:val="none" w:sz="0" w:space="0" w:color="auto"/>
        <w:left w:val="none" w:sz="0" w:space="0" w:color="auto"/>
        <w:bottom w:val="none" w:sz="0" w:space="0" w:color="auto"/>
        <w:right w:val="none" w:sz="0" w:space="0" w:color="auto"/>
      </w:divBdr>
    </w:div>
    <w:div w:id="410004592">
      <w:bodyDiv w:val="1"/>
      <w:marLeft w:val="0"/>
      <w:marRight w:val="0"/>
      <w:marTop w:val="0"/>
      <w:marBottom w:val="0"/>
      <w:divBdr>
        <w:top w:val="none" w:sz="0" w:space="0" w:color="auto"/>
        <w:left w:val="none" w:sz="0" w:space="0" w:color="auto"/>
        <w:bottom w:val="none" w:sz="0" w:space="0" w:color="auto"/>
        <w:right w:val="none" w:sz="0" w:space="0" w:color="auto"/>
      </w:divBdr>
    </w:div>
    <w:div w:id="413287503">
      <w:bodyDiv w:val="1"/>
      <w:marLeft w:val="0"/>
      <w:marRight w:val="0"/>
      <w:marTop w:val="0"/>
      <w:marBottom w:val="0"/>
      <w:divBdr>
        <w:top w:val="none" w:sz="0" w:space="0" w:color="auto"/>
        <w:left w:val="none" w:sz="0" w:space="0" w:color="auto"/>
        <w:bottom w:val="none" w:sz="0" w:space="0" w:color="auto"/>
        <w:right w:val="none" w:sz="0" w:space="0" w:color="auto"/>
      </w:divBdr>
    </w:div>
    <w:div w:id="415830733">
      <w:bodyDiv w:val="1"/>
      <w:marLeft w:val="0"/>
      <w:marRight w:val="0"/>
      <w:marTop w:val="0"/>
      <w:marBottom w:val="0"/>
      <w:divBdr>
        <w:top w:val="none" w:sz="0" w:space="0" w:color="auto"/>
        <w:left w:val="none" w:sz="0" w:space="0" w:color="auto"/>
        <w:bottom w:val="none" w:sz="0" w:space="0" w:color="auto"/>
        <w:right w:val="none" w:sz="0" w:space="0" w:color="auto"/>
      </w:divBdr>
    </w:div>
    <w:div w:id="416705898">
      <w:bodyDiv w:val="1"/>
      <w:marLeft w:val="0"/>
      <w:marRight w:val="0"/>
      <w:marTop w:val="0"/>
      <w:marBottom w:val="0"/>
      <w:divBdr>
        <w:top w:val="none" w:sz="0" w:space="0" w:color="auto"/>
        <w:left w:val="none" w:sz="0" w:space="0" w:color="auto"/>
        <w:bottom w:val="none" w:sz="0" w:space="0" w:color="auto"/>
        <w:right w:val="none" w:sz="0" w:space="0" w:color="auto"/>
      </w:divBdr>
    </w:div>
    <w:div w:id="417364587">
      <w:bodyDiv w:val="1"/>
      <w:marLeft w:val="0"/>
      <w:marRight w:val="0"/>
      <w:marTop w:val="0"/>
      <w:marBottom w:val="0"/>
      <w:divBdr>
        <w:top w:val="none" w:sz="0" w:space="0" w:color="auto"/>
        <w:left w:val="none" w:sz="0" w:space="0" w:color="auto"/>
        <w:bottom w:val="none" w:sz="0" w:space="0" w:color="auto"/>
        <w:right w:val="none" w:sz="0" w:space="0" w:color="auto"/>
      </w:divBdr>
    </w:div>
    <w:div w:id="418530332">
      <w:bodyDiv w:val="1"/>
      <w:marLeft w:val="0"/>
      <w:marRight w:val="0"/>
      <w:marTop w:val="0"/>
      <w:marBottom w:val="0"/>
      <w:divBdr>
        <w:top w:val="none" w:sz="0" w:space="0" w:color="auto"/>
        <w:left w:val="none" w:sz="0" w:space="0" w:color="auto"/>
        <w:bottom w:val="none" w:sz="0" w:space="0" w:color="auto"/>
        <w:right w:val="none" w:sz="0" w:space="0" w:color="auto"/>
      </w:divBdr>
    </w:div>
    <w:div w:id="419910179">
      <w:bodyDiv w:val="1"/>
      <w:marLeft w:val="0"/>
      <w:marRight w:val="0"/>
      <w:marTop w:val="0"/>
      <w:marBottom w:val="0"/>
      <w:divBdr>
        <w:top w:val="none" w:sz="0" w:space="0" w:color="auto"/>
        <w:left w:val="none" w:sz="0" w:space="0" w:color="auto"/>
        <w:bottom w:val="none" w:sz="0" w:space="0" w:color="auto"/>
        <w:right w:val="none" w:sz="0" w:space="0" w:color="auto"/>
      </w:divBdr>
    </w:div>
    <w:div w:id="425731922">
      <w:bodyDiv w:val="1"/>
      <w:marLeft w:val="0"/>
      <w:marRight w:val="0"/>
      <w:marTop w:val="0"/>
      <w:marBottom w:val="0"/>
      <w:divBdr>
        <w:top w:val="none" w:sz="0" w:space="0" w:color="auto"/>
        <w:left w:val="none" w:sz="0" w:space="0" w:color="auto"/>
        <w:bottom w:val="none" w:sz="0" w:space="0" w:color="auto"/>
        <w:right w:val="none" w:sz="0" w:space="0" w:color="auto"/>
      </w:divBdr>
    </w:div>
    <w:div w:id="426002068">
      <w:bodyDiv w:val="1"/>
      <w:marLeft w:val="0"/>
      <w:marRight w:val="0"/>
      <w:marTop w:val="0"/>
      <w:marBottom w:val="0"/>
      <w:divBdr>
        <w:top w:val="none" w:sz="0" w:space="0" w:color="auto"/>
        <w:left w:val="none" w:sz="0" w:space="0" w:color="auto"/>
        <w:bottom w:val="none" w:sz="0" w:space="0" w:color="auto"/>
        <w:right w:val="none" w:sz="0" w:space="0" w:color="auto"/>
      </w:divBdr>
    </w:div>
    <w:div w:id="428694086">
      <w:bodyDiv w:val="1"/>
      <w:marLeft w:val="0"/>
      <w:marRight w:val="0"/>
      <w:marTop w:val="0"/>
      <w:marBottom w:val="0"/>
      <w:divBdr>
        <w:top w:val="none" w:sz="0" w:space="0" w:color="auto"/>
        <w:left w:val="none" w:sz="0" w:space="0" w:color="auto"/>
        <w:bottom w:val="none" w:sz="0" w:space="0" w:color="auto"/>
        <w:right w:val="none" w:sz="0" w:space="0" w:color="auto"/>
      </w:divBdr>
    </w:div>
    <w:div w:id="430129056">
      <w:bodyDiv w:val="1"/>
      <w:marLeft w:val="0"/>
      <w:marRight w:val="0"/>
      <w:marTop w:val="0"/>
      <w:marBottom w:val="0"/>
      <w:divBdr>
        <w:top w:val="none" w:sz="0" w:space="0" w:color="auto"/>
        <w:left w:val="none" w:sz="0" w:space="0" w:color="auto"/>
        <w:bottom w:val="none" w:sz="0" w:space="0" w:color="auto"/>
        <w:right w:val="none" w:sz="0" w:space="0" w:color="auto"/>
      </w:divBdr>
    </w:div>
    <w:div w:id="430515631">
      <w:bodyDiv w:val="1"/>
      <w:marLeft w:val="0"/>
      <w:marRight w:val="0"/>
      <w:marTop w:val="0"/>
      <w:marBottom w:val="0"/>
      <w:divBdr>
        <w:top w:val="none" w:sz="0" w:space="0" w:color="auto"/>
        <w:left w:val="none" w:sz="0" w:space="0" w:color="auto"/>
        <w:bottom w:val="none" w:sz="0" w:space="0" w:color="auto"/>
        <w:right w:val="none" w:sz="0" w:space="0" w:color="auto"/>
      </w:divBdr>
    </w:div>
    <w:div w:id="432634432">
      <w:bodyDiv w:val="1"/>
      <w:marLeft w:val="0"/>
      <w:marRight w:val="0"/>
      <w:marTop w:val="0"/>
      <w:marBottom w:val="0"/>
      <w:divBdr>
        <w:top w:val="none" w:sz="0" w:space="0" w:color="auto"/>
        <w:left w:val="none" w:sz="0" w:space="0" w:color="auto"/>
        <w:bottom w:val="none" w:sz="0" w:space="0" w:color="auto"/>
        <w:right w:val="none" w:sz="0" w:space="0" w:color="auto"/>
      </w:divBdr>
    </w:div>
    <w:div w:id="434595887">
      <w:bodyDiv w:val="1"/>
      <w:marLeft w:val="0"/>
      <w:marRight w:val="0"/>
      <w:marTop w:val="0"/>
      <w:marBottom w:val="0"/>
      <w:divBdr>
        <w:top w:val="none" w:sz="0" w:space="0" w:color="auto"/>
        <w:left w:val="none" w:sz="0" w:space="0" w:color="auto"/>
        <w:bottom w:val="none" w:sz="0" w:space="0" w:color="auto"/>
        <w:right w:val="none" w:sz="0" w:space="0" w:color="auto"/>
      </w:divBdr>
    </w:div>
    <w:div w:id="438331623">
      <w:bodyDiv w:val="1"/>
      <w:marLeft w:val="0"/>
      <w:marRight w:val="0"/>
      <w:marTop w:val="0"/>
      <w:marBottom w:val="0"/>
      <w:divBdr>
        <w:top w:val="none" w:sz="0" w:space="0" w:color="auto"/>
        <w:left w:val="none" w:sz="0" w:space="0" w:color="auto"/>
        <w:bottom w:val="none" w:sz="0" w:space="0" w:color="auto"/>
        <w:right w:val="none" w:sz="0" w:space="0" w:color="auto"/>
      </w:divBdr>
    </w:div>
    <w:div w:id="438453997">
      <w:bodyDiv w:val="1"/>
      <w:marLeft w:val="0"/>
      <w:marRight w:val="0"/>
      <w:marTop w:val="0"/>
      <w:marBottom w:val="0"/>
      <w:divBdr>
        <w:top w:val="none" w:sz="0" w:space="0" w:color="auto"/>
        <w:left w:val="none" w:sz="0" w:space="0" w:color="auto"/>
        <w:bottom w:val="none" w:sz="0" w:space="0" w:color="auto"/>
        <w:right w:val="none" w:sz="0" w:space="0" w:color="auto"/>
      </w:divBdr>
    </w:div>
    <w:div w:id="441073794">
      <w:bodyDiv w:val="1"/>
      <w:marLeft w:val="0"/>
      <w:marRight w:val="0"/>
      <w:marTop w:val="0"/>
      <w:marBottom w:val="0"/>
      <w:divBdr>
        <w:top w:val="none" w:sz="0" w:space="0" w:color="auto"/>
        <w:left w:val="none" w:sz="0" w:space="0" w:color="auto"/>
        <w:bottom w:val="none" w:sz="0" w:space="0" w:color="auto"/>
        <w:right w:val="none" w:sz="0" w:space="0" w:color="auto"/>
      </w:divBdr>
    </w:div>
    <w:div w:id="444930646">
      <w:bodyDiv w:val="1"/>
      <w:marLeft w:val="0"/>
      <w:marRight w:val="0"/>
      <w:marTop w:val="0"/>
      <w:marBottom w:val="0"/>
      <w:divBdr>
        <w:top w:val="none" w:sz="0" w:space="0" w:color="auto"/>
        <w:left w:val="none" w:sz="0" w:space="0" w:color="auto"/>
        <w:bottom w:val="none" w:sz="0" w:space="0" w:color="auto"/>
        <w:right w:val="none" w:sz="0" w:space="0" w:color="auto"/>
      </w:divBdr>
    </w:div>
    <w:div w:id="445849236">
      <w:bodyDiv w:val="1"/>
      <w:marLeft w:val="0"/>
      <w:marRight w:val="0"/>
      <w:marTop w:val="0"/>
      <w:marBottom w:val="0"/>
      <w:divBdr>
        <w:top w:val="none" w:sz="0" w:space="0" w:color="auto"/>
        <w:left w:val="none" w:sz="0" w:space="0" w:color="auto"/>
        <w:bottom w:val="none" w:sz="0" w:space="0" w:color="auto"/>
        <w:right w:val="none" w:sz="0" w:space="0" w:color="auto"/>
      </w:divBdr>
    </w:div>
    <w:div w:id="450779736">
      <w:bodyDiv w:val="1"/>
      <w:marLeft w:val="0"/>
      <w:marRight w:val="0"/>
      <w:marTop w:val="0"/>
      <w:marBottom w:val="0"/>
      <w:divBdr>
        <w:top w:val="none" w:sz="0" w:space="0" w:color="auto"/>
        <w:left w:val="none" w:sz="0" w:space="0" w:color="auto"/>
        <w:bottom w:val="none" w:sz="0" w:space="0" w:color="auto"/>
        <w:right w:val="none" w:sz="0" w:space="0" w:color="auto"/>
      </w:divBdr>
    </w:div>
    <w:div w:id="452329965">
      <w:bodyDiv w:val="1"/>
      <w:marLeft w:val="0"/>
      <w:marRight w:val="0"/>
      <w:marTop w:val="0"/>
      <w:marBottom w:val="0"/>
      <w:divBdr>
        <w:top w:val="none" w:sz="0" w:space="0" w:color="auto"/>
        <w:left w:val="none" w:sz="0" w:space="0" w:color="auto"/>
        <w:bottom w:val="none" w:sz="0" w:space="0" w:color="auto"/>
        <w:right w:val="none" w:sz="0" w:space="0" w:color="auto"/>
      </w:divBdr>
    </w:div>
    <w:div w:id="455609069">
      <w:bodyDiv w:val="1"/>
      <w:marLeft w:val="0"/>
      <w:marRight w:val="0"/>
      <w:marTop w:val="0"/>
      <w:marBottom w:val="0"/>
      <w:divBdr>
        <w:top w:val="none" w:sz="0" w:space="0" w:color="auto"/>
        <w:left w:val="none" w:sz="0" w:space="0" w:color="auto"/>
        <w:bottom w:val="none" w:sz="0" w:space="0" w:color="auto"/>
        <w:right w:val="none" w:sz="0" w:space="0" w:color="auto"/>
      </w:divBdr>
    </w:div>
    <w:div w:id="458229882">
      <w:bodyDiv w:val="1"/>
      <w:marLeft w:val="0"/>
      <w:marRight w:val="0"/>
      <w:marTop w:val="0"/>
      <w:marBottom w:val="0"/>
      <w:divBdr>
        <w:top w:val="none" w:sz="0" w:space="0" w:color="auto"/>
        <w:left w:val="none" w:sz="0" w:space="0" w:color="auto"/>
        <w:bottom w:val="none" w:sz="0" w:space="0" w:color="auto"/>
        <w:right w:val="none" w:sz="0" w:space="0" w:color="auto"/>
      </w:divBdr>
    </w:div>
    <w:div w:id="468208053">
      <w:bodyDiv w:val="1"/>
      <w:marLeft w:val="0"/>
      <w:marRight w:val="0"/>
      <w:marTop w:val="0"/>
      <w:marBottom w:val="0"/>
      <w:divBdr>
        <w:top w:val="none" w:sz="0" w:space="0" w:color="auto"/>
        <w:left w:val="none" w:sz="0" w:space="0" w:color="auto"/>
        <w:bottom w:val="none" w:sz="0" w:space="0" w:color="auto"/>
        <w:right w:val="none" w:sz="0" w:space="0" w:color="auto"/>
      </w:divBdr>
    </w:div>
    <w:div w:id="475028303">
      <w:bodyDiv w:val="1"/>
      <w:marLeft w:val="0"/>
      <w:marRight w:val="0"/>
      <w:marTop w:val="0"/>
      <w:marBottom w:val="0"/>
      <w:divBdr>
        <w:top w:val="none" w:sz="0" w:space="0" w:color="auto"/>
        <w:left w:val="none" w:sz="0" w:space="0" w:color="auto"/>
        <w:bottom w:val="none" w:sz="0" w:space="0" w:color="auto"/>
        <w:right w:val="none" w:sz="0" w:space="0" w:color="auto"/>
      </w:divBdr>
    </w:div>
    <w:div w:id="479932233">
      <w:bodyDiv w:val="1"/>
      <w:marLeft w:val="0"/>
      <w:marRight w:val="0"/>
      <w:marTop w:val="0"/>
      <w:marBottom w:val="0"/>
      <w:divBdr>
        <w:top w:val="none" w:sz="0" w:space="0" w:color="auto"/>
        <w:left w:val="none" w:sz="0" w:space="0" w:color="auto"/>
        <w:bottom w:val="none" w:sz="0" w:space="0" w:color="auto"/>
        <w:right w:val="none" w:sz="0" w:space="0" w:color="auto"/>
      </w:divBdr>
    </w:div>
    <w:div w:id="481120461">
      <w:bodyDiv w:val="1"/>
      <w:marLeft w:val="0"/>
      <w:marRight w:val="0"/>
      <w:marTop w:val="0"/>
      <w:marBottom w:val="0"/>
      <w:divBdr>
        <w:top w:val="none" w:sz="0" w:space="0" w:color="auto"/>
        <w:left w:val="none" w:sz="0" w:space="0" w:color="auto"/>
        <w:bottom w:val="none" w:sz="0" w:space="0" w:color="auto"/>
        <w:right w:val="none" w:sz="0" w:space="0" w:color="auto"/>
      </w:divBdr>
    </w:div>
    <w:div w:id="481434017">
      <w:bodyDiv w:val="1"/>
      <w:marLeft w:val="0"/>
      <w:marRight w:val="0"/>
      <w:marTop w:val="0"/>
      <w:marBottom w:val="0"/>
      <w:divBdr>
        <w:top w:val="none" w:sz="0" w:space="0" w:color="auto"/>
        <w:left w:val="none" w:sz="0" w:space="0" w:color="auto"/>
        <w:bottom w:val="none" w:sz="0" w:space="0" w:color="auto"/>
        <w:right w:val="none" w:sz="0" w:space="0" w:color="auto"/>
      </w:divBdr>
    </w:div>
    <w:div w:id="486166079">
      <w:bodyDiv w:val="1"/>
      <w:marLeft w:val="0"/>
      <w:marRight w:val="0"/>
      <w:marTop w:val="0"/>
      <w:marBottom w:val="0"/>
      <w:divBdr>
        <w:top w:val="none" w:sz="0" w:space="0" w:color="auto"/>
        <w:left w:val="none" w:sz="0" w:space="0" w:color="auto"/>
        <w:bottom w:val="none" w:sz="0" w:space="0" w:color="auto"/>
        <w:right w:val="none" w:sz="0" w:space="0" w:color="auto"/>
      </w:divBdr>
    </w:div>
    <w:div w:id="488404283">
      <w:bodyDiv w:val="1"/>
      <w:marLeft w:val="0"/>
      <w:marRight w:val="0"/>
      <w:marTop w:val="0"/>
      <w:marBottom w:val="0"/>
      <w:divBdr>
        <w:top w:val="none" w:sz="0" w:space="0" w:color="auto"/>
        <w:left w:val="none" w:sz="0" w:space="0" w:color="auto"/>
        <w:bottom w:val="none" w:sz="0" w:space="0" w:color="auto"/>
        <w:right w:val="none" w:sz="0" w:space="0" w:color="auto"/>
      </w:divBdr>
    </w:div>
    <w:div w:id="490368022">
      <w:bodyDiv w:val="1"/>
      <w:marLeft w:val="0"/>
      <w:marRight w:val="0"/>
      <w:marTop w:val="0"/>
      <w:marBottom w:val="0"/>
      <w:divBdr>
        <w:top w:val="none" w:sz="0" w:space="0" w:color="auto"/>
        <w:left w:val="none" w:sz="0" w:space="0" w:color="auto"/>
        <w:bottom w:val="none" w:sz="0" w:space="0" w:color="auto"/>
        <w:right w:val="none" w:sz="0" w:space="0" w:color="auto"/>
      </w:divBdr>
    </w:div>
    <w:div w:id="491991411">
      <w:bodyDiv w:val="1"/>
      <w:marLeft w:val="0"/>
      <w:marRight w:val="0"/>
      <w:marTop w:val="0"/>
      <w:marBottom w:val="0"/>
      <w:divBdr>
        <w:top w:val="none" w:sz="0" w:space="0" w:color="auto"/>
        <w:left w:val="none" w:sz="0" w:space="0" w:color="auto"/>
        <w:bottom w:val="none" w:sz="0" w:space="0" w:color="auto"/>
        <w:right w:val="none" w:sz="0" w:space="0" w:color="auto"/>
      </w:divBdr>
    </w:div>
    <w:div w:id="494347555">
      <w:bodyDiv w:val="1"/>
      <w:marLeft w:val="0"/>
      <w:marRight w:val="0"/>
      <w:marTop w:val="0"/>
      <w:marBottom w:val="0"/>
      <w:divBdr>
        <w:top w:val="none" w:sz="0" w:space="0" w:color="auto"/>
        <w:left w:val="none" w:sz="0" w:space="0" w:color="auto"/>
        <w:bottom w:val="none" w:sz="0" w:space="0" w:color="auto"/>
        <w:right w:val="none" w:sz="0" w:space="0" w:color="auto"/>
      </w:divBdr>
    </w:div>
    <w:div w:id="497156494">
      <w:bodyDiv w:val="1"/>
      <w:marLeft w:val="0"/>
      <w:marRight w:val="0"/>
      <w:marTop w:val="0"/>
      <w:marBottom w:val="0"/>
      <w:divBdr>
        <w:top w:val="none" w:sz="0" w:space="0" w:color="auto"/>
        <w:left w:val="none" w:sz="0" w:space="0" w:color="auto"/>
        <w:bottom w:val="none" w:sz="0" w:space="0" w:color="auto"/>
        <w:right w:val="none" w:sz="0" w:space="0" w:color="auto"/>
      </w:divBdr>
    </w:div>
    <w:div w:id="501044820">
      <w:bodyDiv w:val="1"/>
      <w:marLeft w:val="0"/>
      <w:marRight w:val="0"/>
      <w:marTop w:val="0"/>
      <w:marBottom w:val="0"/>
      <w:divBdr>
        <w:top w:val="none" w:sz="0" w:space="0" w:color="auto"/>
        <w:left w:val="none" w:sz="0" w:space="0" w:color="auto"/>
        <w:bottom w:val="none" w:sz="0" w:space="0" w:color="auto"/>
        <w:right w:val="none" w:sz="0" w:space="0" w:color="auto"/>
      </w:divBdr>
    </w:div>
    <w:div w:id="502937825">
      <w:bodyDiv w:val="1"/>
      <w:marLeft w:val="0"/>
      <w:marRight w:val="0"/>
      <w:marTop w:val="0"/>
      <w:marBottom w:val="0"/>
      <w:divBdr>
        <w:top w:val="none" w:sz="0" w:space="0" w:color="auto"/>
        <w:left w:val="none" w:sz="0" w:space="0" w:color="auto"/>
        <w:bottom w:val="none" w:sz="0" w:space="0" w:color="auto"/>
        <w:right w:val="none" w:sz="0" w:space="0" w:color="auto"/>
      </w:divBdr>
    </w:div>
    <w:div w:id="503667624">
      <w:bodyDiv w:val="1"/>
      <w:marLeft w:val="0"/>
      <w:marRight w:val="0"/>
      <w:marTop w:val="0"/>
      <w:marBottom w:val="0"/>
      <w:divBdr>
        <w:top w:val="none" w:sz="0" w:space="0" w:color="auto"/>
        <w:left w:val="none" w:sz="0" w:space="0" w:color="auto"/>
        <w:bottom w:val="none" w:sz="0" w:space="0" w:color="auto"/>
        <w:right w:val="none" w:sz="0" w:space="0" w:color="auto"/>
      </w:divBdr>
    </w:div>
    <w:div w:id="506556907">
      <w:bodyDiv w:val="1"/>
      <w:marLeft w:val="0"/>
      <w:marRight w:val="0"/>
      <w:marTop w:val="0"/>
      <w:marBottom w:val="0"/>
      <w:divBdr>
        <w:top w:val="none" w:sz="0" w:space="0" w:color="auto"/>
        <w:left w:val="none" w:sz="0" w:space="0" w:color="auto"/>
        <w:bottom w:val="none" w:sz="0" w:space="0" w:color="auto"/>
        <w:right w:val="none" w:sz="0" w:space="0" w:color="auto"/>
      </w:divBdr>
    </w:div>
    <w:div w:id="506596241">
      <w:bodyDiv w:val="1"/>
      <w:marLeft w:val="0"/>
      <w:marRight w:val="0"/>
      <w:marTop w:val="0"/>
      <w:marBottom w:val="0"/>
      <w:divBdr>
        <w:top w:val="none" w:sz="0" w:space="0" w:color="auto"/>
        <w:left w:val="none" w:sz="0" w:space="0" w:color="auto"/>
        <w:bottom w:val="none" w:sz="0" w:space="0" w:color="auto"/>
        <w:right w:val="none" w:sz="0" w:space="0" w:color="auto"/>
      </w:divBdr>
    </w:div>
    <w:div w:id="507525316">
      <w:bodyDiv w:val="1"/>
      <w:marLeft w:val="0"/>
      <w:marRight w:val="0"/>
      <w:marTop w:val="0"/>
      <w:marBottom w:val="0"/>
      <w:divBdr>
        <w:top w:val="none" w:sz="0" w:space="0" w:color="auto"/>
        <w:left w:val="none" w:sz="0" w:space="0" w:color="auto"/>
        <w:bottom w:val="none" w:sz="0" w:space="0" w:color="auto"/>
        <w:right w:val="none" w:sz="0" w:space="0" w:color="auto"/>
      </w:divBdr>
    </w:div>
    <w:div w:id="514149722">
      <w:bodyDiv w:val="1"/>
      <w:marLeft w:val="0"/>
      <w:marRight w:val="0"/>
      <w:marTop w:val="0"/>
      <w:marBottom w:val="0"/>
      <w:divBdr>
        <w:top w:val="none" w:sz="0" w:space="0" w:color="auto"/>
        <w:left w:val="none" w:sz="0" w:space="0" w:color="auto"/>
        <w:bottom w:val="none" w:sz="0" w:space="0" w:color="auto"/>
        <w:right w:val="none" w:sz="0" w:space="0" w:color="auto"/>
      </w:divBdr>
    </w:div>
    <w:div w:id="514736350">
      <w:bodyDiv w:val="1"/>
      <w:marLeft w:val="0"/>
      <w:marRight w:val="0"/>
      <w:marTop w:val="0"/>
      <w:marBottom w:val="0"/>
      <w:divBdr>
        <w:top w:val="none" w:sz="0" w:space="0" w:color="auto"/>
        <w:left w:val="none" w:sz="0" w:space="0" w:color="auto"/>
        <w:bottom w:val="none" w:sz="0" w:space="0" w:color="auto"/>
        <w:right w:val="none" w:sz="0" w:space="0" w:color="auto"/>
      </w:divBdr>
    </w:div>
    <w:div w:id="521746798">
      <w:bodyDiv w:val="1"/>
      <w:marLeft w:val="0"/>
      <w:marRight w:val="0"/>
      <w:marTop w:val="0"/>
      <w:marBottom w:val="0"/>
      <w:divBdr>
        <w:top w:val="none" w:sz="0" w:space="0" w:color="auto"/>
        <w:left w:val="none" w:sz="0" w:space="0" w:color="auto"/>
        <w:bottom w:val="none" w:sz="0" w:space="0" w:color="auto"/>
        <w:right w:val="none" w:sz="0" w:space="0" w:color="auto"/>
      </w:divBdr>
    </w:div>
    <w:div w:id="522405468">
      <w:bodyDiv w:val="1"/>
      <w:marLeft w:val="0"/>
      <w:marRight w:val="0"/>
      <w:marTop w:val="0"/>
      <w:marBottom w:val="0"/>
      <w:divBdr>
        <w:top w:val="none" w:sz="0" w:space="0" w:color="auto"/>
        <w:left w:val="none" w:sz="0" w:space="0" w:color="auto"/>
        <w:bottom w:val="none" w:sz="0" w:space="0" w:color="auto"/>
        <w:right w:val="none" w:sz="0" w:space="0" w:color="auto"/>
      </w:divBdr>
    </w:div>
    <w:div w:id="524365833">
      <w:bodyDiv w:val="1"/>
      <w:marLeft w:val="0"/>
      <w:marRight w:val="0"/>
      <w:marTop w:val="0"/>
      <w:marBottom w:val="0"/>
      <w:divBdr>
        <w:top w:val="none" w:sz="0" w:space="0" w:color="auto"/>
        <w:left w:val="none" w:sz="0" w:space="0" w:color="auto"/>
        <w:bottom w:val="none" w:sz="0" w:space="0" w:color="auto"/>
        <w:right w:val="none" w:sz="0" w:space="0" w:color="auto"/>
      </w:divBdr>
    </w:div>
    <w:div w:id="526598823">
      <w:bodyDiv w:val="1"/>
      <w:marLeft w:val="0"/>
      <w:marRight w:val="0"/>
      <w:marTop w:val="0"/>
      <w:marBottom w:val="0"/>
      <w:divBdr>
        <w:top w:val="none" w:sz="0" w:space="0" w:color="auto"/>
        <w:left w:val="none" w:sz="0" w:space="0" w:color="auto"/>
        <w:bottom w:val="none" w:sz="0" w:space="0" w:color="auto"/>
        <w:right w:val="none" w:sz="0" w:space="0" w:color="auto"/>
      </w:divBdr>
    </w:div>
    <w:div w:id="529488330">
      <w:bodyDiv w:val="1"/>
      <w:marLeft w:val="0"/>
      <w:marRight w:val="0"/>
      <w:marTop w:val="0"/>
      <w:marBottom w:val="0"/>
      <w:divBdr>
        <w:top w:val="none" w:sz="0" w:space="0" w:color="auto"/>
        <w:left w:val="none" w:sz="0" w:space="0" w:color="auto"/>
        <w:bottom w:val="none" w:sz="0" w:space="0" w:color="auto"/>
        <w:right w:val="none" w:sz="0" w:space="0" w:color="auto"/>
      </w:divBdr>
    </w:div>
    <w:div w:id="529731465">
      <w:bodyDiv w:val="1"/>
      <w:marLeft w:val="0"/>
      <w:marRight w:val="0"/>
      <w:marTop w:val="0"/>
      <w:marBottom w:val="0"/>
      <w:divBdr>
        <w:top w:val="none" w:sz="0" w:space="0" w:color="auto"/>
        <w:left w:val="none" w:sz="0" w:space="0" w:color="auto"/>
        <w:bottom w:val="none" w:sz="0" w:space="0" w:color="auto"/>
        <w:right w:val="none" w:sz="0" w:space="0" w:color="auto"/>
      </w:divBdr>
    </w:div>
    <w:div w:id="533545387">
      <w:bodyDiv w:val="1"/>
      <w:marLeft w:val="0"/>
      <w:marRight w:val="0"/>
      <w:marTop w:val="0"/>
      <w:marBottom w:val="0"/>
      <w:divBdr>
        <w:top w:val="none" w:sz="0" w:space="0" w:color="auto"/>
        <w:left w:val="none" w:sz="0" w:space="0" w:color="auto"/>
        <w:bottom w:val="none" w:sz="0" w:space="0" w:color="auto"/>
        <w:right w:val="none" w:sz="0" w:space="0" w:color="auto"/>
      </w:divBdr>
    </w:div>
    <w:div w:id="535897932">
      <w:bodyDiv w:val="1"/>
      <w:marLeft w:val="0"/>
      <w:marRight w:val="0"/>
      <w:marTop w:val="0"/>
      <w:marBottom w:val="0"/>
      <w:divBdr>
        <w:top w:val="none" w:sz="0" w:space="0" w:color="auto"/>
        <w:left w:val="none" w:sz="0" w:space="0" w:color="auto"/>
        <w:bottom w:val="none" w:sz="0" w:space="0" w:color="auto"/>
        <w:right w:val="none" w:sz="0" w:space="0" w:color="auto"/>
      </w:divBdr>
    </w:div>
    <w:div w:id="537936724">
      <w:bodyDiv w:val="1"/>
      <w:marLeft w:val="0"/>
      <w:marRight w:val="0"/>
      <w:marTop w:val="0"/>
      <w:marBottom w:val="0"/>
      <w:divBdr>
        <w:top w:val="none" w:sz="0" w:space="0" w:color="auto"/>
        <w:left w:val="none" w:sz="0" w:space="0" w:color="auto"/>
        <w:bottom w:val="none" w:sz="0" w:space="0" w:color="auto"/>
        <w:right w:val="none" w:sz="0" w:space="0" w:color="auto"/>
      </w:divBdr>
    </w:div>
    <w:div w:id="539824660">
      <w:bodyDiv w:val="1"/>
      <w:marLeft w:val="0"/>
      <w:marRight w:val="0"/>
      <w:marTop w:val="0"/>
      <w:marBottom w:val="0"/>
      <w:divBdr>
        <w:top w:val="none" w:sz="0" w:space="0" w:color="auto"/>
        <w:left w:val="none" w:sz="0" w:space="0" w:color="auto"/>
        <w:bottom w:val="none" w:sz="0" w:space="0" w:color="auto"/>
        <w:right w:val="none" w:sz="0" w:space="0" w:color="auto"/>
      </w:divBdr>
    </w:div>
    <w:div w:id="540556985">
      <w:bodyDiv w:val="1"/>
      <w:marLeft w:val="0"/>
      <w:marRight w:val="0"/>
      <w:marTop w:val="0"/>
      <w:marBottom w:val="0"/>
      <w:divBdr>
        <w:top w:val="none" w:sz="0" w:space="0" w:color="auto"/>
        <w:left w:val="none" w:sz="0" w:space="0" w:color="auto"/>
        <w:bottom w:val="none" w:sz="0" w:space="0" w:color="auto"/>
        <w:right w:val="none" w:sz="0" w:space="0" w:color="auto"/>
      </w:divBdr>
    </w:div>
    <w:div w:id="540632654">
      <w:bodyDiv w:val="1"/>
      <w:marLeft w:val="0"/>
      <w:marRight w:val="0"/>
      <w:marTop w:val="0"/>
      <w:marBottom w:val="0"/>
      <w:divBdr>
        <w:top w:val="none" w:sz="0" w:space="0" w:color="auto"/>
        <w:left w:val="none" w:sz="0" w:space="0" w:color="auto"/>
        <w:bottom w:val="none" w:sz="0" w:space="0" w:color="auto"/>
        <w:right w:val="none" w:sz="0" w:space="0" w:color="auto"/>
      </w:divBdr>
    </w:div>
    <w:div w:id="542179769">
      <w:bodyDiv w:val="1"/>
      <w:marLeft w:val="0"/>
      <w:marRight w:val="0"/>
      <w:marTop w:val="0"/>
      <w:marBottom w:val="0"/>
      <w:divBdr>
        <w:top w:val="none" w:sz="0" w:space="0" w:color="auto"/>
        <w:left w:val="none" w:sz="0" w:space="0" w:color="auto"/>
        <w:bottom w:val="none" w:sz="0" w:space="0" w:color="auto"/>
        <w:right w:val="none" w:sz="0" w:space="0" w:color="auto"/>
      </w:divBdr>
    </w:div>
    <w:div w:id="543641774">
      <w:bodyDiv w:val="1"/>
      <w:marLeft w:val="0"/>
      <w:marRight w:val="0"/>
      <w:marTop w:val="0"/>
      <w:marBottom w:val="0"/>
      <w:divBdr>
        <w:top w:val="none" w:sz="0" w:space="0" w:color="auto"/>
        <w:left w:val="none" w:sz="0" w:space="0" w:color="auto"/>
        <w:bottom w:val="none" w:sz="0" w:space="0" w:color="auto"/>
        <w:right w:val="none" w:sz="0" w:space="0" w:color="auto"/>
      </w:divBdr>
    </w:div>
    <w:div w:id="546180687">
      <w:bodyDiv w:val="1"/>
      <w:marLeft w:val="0"/>
      <w:marRight w:val="0"/>
      <w:marTop w:val="0"/>
      <w:marBottom w:val="0"/>
      <w:divBdr>
        <w:top w:val="none" w:sz="0" w:space="0" w:color="auto"/>
        <w:left w:val="none" w:sz="0" w:space="0" w:color="auto"/>
        <w:bottom w:val="none" w:sz="0" w:space="0" w:color="auto"/>
        <w:right w:val="none" w:sz="0" w:space="0" w:color="auto"/>
      </w:divBdr>
    </w:div>
    <w:div w:id="549994758">
      <w:bodyDiv w:val="1"/>
      <w:marLeft w:val="0"/>
      <w:marRight w:val="0"/>
      <w:marTop w:val="0"/>
      <w:marBottom w:val="0"/>
      <w:divBdr>
        <w:top w:val="none" w:sz="0" w:space="0" w:color="auto"/>
        <w:left w:val="none" w:sz="0" w:space="0" w:color="auto"/>
        <w:bottom w:val="none" w:sz="0" w:space="0" w:color="auto"/>
        <w:right w:val="none" w:sz="0" w:space="0" w:color="auto"/>
      </w:divBdr>
    </w:div>
    <w:div w:id="554044259">
      <w:bodyDiv w:val="1"/>
      <w:marLeft w:val="0"/>
      <w:marRight w:val="0"/>
      <w:marTop w:val="0"/>
      <w:marBottom w:val="0"/>
      <w:divBdr>
        <w:top w:val="none" w:sz="0" w:space="0" w:color="auto"/>
        <w:left w:val="none" w:sz="0" w:space="0" w:color="auto"/>
        <w:bottom w:val="none" w:sz="0" w:space="0" w:color="auto"/>
        <w:right w:val="none" w:sz="0" w:space="0" w:color="auto"/>
      </w:divBdr>
    </w:div>
    <w:div w:id="556673414">
      <w:bodyDiv w:val="1"/>
      <w:marLeft w:val="0"/>
      <w:marRight w:val="0"/>
      <w:marTop w:val="0"/>
      <w:marBottom w:val="0"/>
      <w:divBdr>
        <w:top w:val="none" w:sz="0" w:space="0" w:color="auto"/>
        <w:left w:val="none" w:sz="0" w:space="0" w:color="auto"/>
        <w:bottom w:val="none" w:sz="0" w:space="0" w:color="auto"/>
        <w:right w:val="none" w:sz="0" w:space="0" w:color="auto"/>
      </w:divBdr>
    </w:div>
    <w:div w:id="557519193">
      <w:bodyDiv w:val="1"/>
      <w:marLeft w:val="0"/>
      <w:marRight w:val="0"/>
      <w:marTop w:val="0"/>
      <w:marBottom w:val="0"/>
      <w:divBdr>
        <w:top w:val="none" w:sz="0" w:space="0" w:color="auto"/>
        <w:left w:val="none" w:sz="0" w:space="0" w:color="auto"/>
        <w:bottom w:val="none" w:sz="0" w:space="0" w:color="auto"/>
        <w:right w:val="none" w:sz="0" w:space="0" w:color="auto"/>
      </w:divBdr>
    </w:div>
    <w:div w:id="559945454">
      <w:bodyDiv w:val="1"/>
      <w:marLeft w:val="0"/>
      <w:marRight w:val="0"/>
      <w:marTop w:val="0"/>
      <w:marBottom w:val="0"/>
      <w:divBdr>
        <w:top w:val="none" w:sz="0" w:space="0" w:color="auto"/>
        <w:left w:val="none" w:sz="0" w:space="0" w:color="auto"/>
        <w:bottom w:val="none" w:sz="0" w:space="0" w:color="auto"/>
        <w:right w:val="none" w:sz="0" w:space="0" w:color="auto"/>
      </w:divBdr>
    </w:div>
    <w:div w:id="562180462">
      <w:bodyDiv w:val="1"/>
      <w:marLeft w:val="0"/>
      <w:marRight w:val="0"/>
      <w:marTop w:val="0"/>
      <w:marBottom w:val="0"/>
      <w:divBdr>
        <w:top w:val="none" w:sz="0" w:space="0" w:color="auto"/>
        <w:left w:val="none" w:sz="0" w:space="0" w:color="auto"/>
        <w:bottom w:val="none" w:sz="0" w:space="0" w:color="auto"/>
        <w:right w:val="none" w:sz="0" w:space="0" w:color="auto"/>
      </w:divBdr>
    </w:div>
    <w:div w:id="562496336">
      <w:bodyDiv w:val="1"/>
      <w:marLeft w:val="0"/>
      <w:marRight w:val="0"/>
      <w:marTop w:val="0"/>
      <w:marBottom w:val="0"/>
      <w:divBdr>
        <w:top w:val="none" w:sz="0" w:space="0" w:color="auto"/>
        <w:left w:val="none" w:sz="0" w:space="0" w:color="auto"/>
        <w:bottom w:val="none" w:sz="0" w:space="0" w:color="auto"/>
        <w:right w:val="none" w:sz="0" w:space="0" w:color="auto"/>
      </w:divBdr>
    </w:div>
    <w:div w:id="564606670">
      <w:bodyDiv w:val="1"/>
      <w:marLeft w:val="0"/>
      <w:marRight w:val="0"/>
      <w:marTop w:val="0"/>
      <w:marBottom w:val="0"/>
      <w:divBdr>
        <w:top w:val="none" w:sz="0" w:space="0" w:color="auto"/>
        <w:left w:val="none" w:sz="0" w:space="0" w:color="auto"/>
        <w:bottom w:val="none" w:sz="0" w:space="0" w:color="auto"/>
        <w:right w:val="none" w:sz="0" w:space="0" w:color="auto"/>
      </w:divBdr>
    </w:div>
    <w:div w:id="564950636">
      <w:bodyDiv w:val="1"/>
      <w:marLeft w:val="0"/>
      <w:marRight w:val="0"/>
      <w:marTop w:val="0"/>
      <w:marBottom w:val="0"/>
      <w:divBdr>
        <w:top w:val="none" w:sz="0" w:space="0" w:color="auto"/>
        <w:left w:val="none" w:sz="0" w:space="0" w:color="auto"/>
        <w:bottom w:val="none" w:sz="0" w:space="0" w:color="auto"/>
        <w:right w:val="none" w:sz="0" w:space="0" w:color="auto"/>
      </w:divBdr>
    </w:div>
    <w:div w:id="574096094">
      <w:bodyDiv w:val="1"/>
      <w:marLeft w:val="0"/>
      <w:marRight w:val="0"/>
      <w:marTop w:val="0"/>
      <w:marBottom w:val="0"/>
      <w:divBdr>
        <w:top w:val="none" w:sz="0" w:space="0" w:color="auto"/>
        <w:left w:val="none" w:sz="0" w:space="0" w:color="auto"/>
        <w:bottom w:val="none" w:sz="0" w:space="0" w:color="auto"/>
        <w:right w:val="none" w:sz="0" w:space="0" w:color="auto"/>
      </w:divBdr>
    </w:div>
    <w:div w:id="579750295">
      <w:bodyDiv w:val="1"/>
      <w:marLeft w:val="0"/>
      <w:marRight w:val="0"/>
      <w:marTop w:val="0"/>
      <w:marBottom w:val="0"/>
      <w:divBdr>
        <w:top w:val="none" w:sz="0" w:space="0" w:color="auto"/>
        <w:left w:val="none" w:sz="0" w:space="0" w:color="auto"/>
        <w:bottom w:val="none" w:sz="0" w:space="0" w:color="auto"/>
        <w:right w:val="none" w:sz="0" w:space="0" w:color="auto"/>
      </w:divBdr>
    </w:div>
    <w:div w:id="580871919">
      <w:bodyDiv w:val="1"/>
      <w:marLeft w:val="0"/>
      <w:marRight w:val="0"/>
      <w:marTop w:val="0"/>
      <w:marBottom w:val="0"/>
      <w:divBdr>
        <w:top w:val="none" w:sz="0" w:space="0" w:color="auto"/>
        <w:left w:val="none" w:sz="0" w:space="0" w:color="auto"/>
        <w:bottom w:val="none" w:sz="0" w:space="0" w:color="auto"/>
        <w:right w:val="none" w:sz="0" w:space="0" w:color="auto"/>
      </w:divBdr>
    </w:div>
    <w:div w:id="583076607">
      <w:bodyDiv w:val="1"/>
      <w:marLeft w:val="0"/>
      <w:marRight w:val="0"/>
      <w:marTop w:val="0"/>
      <w:marBottom w:val="0"/>
      <w:divBdr>
        <w:top w:val="none" w:sz="0" w:space="0" w:color="auto"/>
        <w:left w:val="none" w:sz="0" w:space="0" w:color="auto"/>
        <w:bottom w:val="none" w:sz="0" w:space="0" w:color="auto"/>
        <w:right w:val="none" w:sz="0" w:space="0" w:color="auto"/>
      </w:divBdr>
    </w:div>
    <w:div w:id="586423494">
      <w:bodyDiv w:val="1"/>
      <w:marLeft w:val="0"/>
      <w:marRight w:val="0"/>
      <w:marTop w:val="0"/>
      <w:marBottom w:val="0"/>
      <w:divBdr>
        <w:top w:val="none" w:sz="0" w:space="0" w:color="auto"/>
        <w:left w:val="none" w:sz="0" w:space="0" w:color="auto"/>
        <w:bottom w:val="none" w:sz="0" w:space="0" w:color="auto"/>
        <w:right w:val="none" w:sz="0" w:space="0" w:color="auto"/>
      </w:divBdr>
    </w:div>
    <w:div w:id="589001640">
      <w:bodyDiv w:val="1"/>
      <w:marLeft w:val="0"/>
      <w:marRight w:val="0"/>
      <w:marTop w:val="0"/>
      <w:marBottom w:val="0"/>
      <w:divBdr>
        <w:top w:val="none" w:sz="0" w:space="0" w:color="auto"/>
        <w:left w:val="none" w:sz="0" w:space="0" w:color="auto"/>
        <w:bottom w:val="none" w:sz="0" w:space="0" w:color="auto"/>
        <w:right w:val="none" w:sz="0" w:space="0" w:color="auto"/>
      </w:divBdr>
    </w:div>
    <w:div w:id="590086629">
      <w:bodyDiv w:val="1"/>
      <w:marLeft w:val="0"/>
      <w:marRight w:val="0"/>
      <w:marTop w:val="0"/>
      <w:marBottom w:val="0"/>
      <w:divBdr>
        <w:top w:val="none" w:sz="0" w:space="0" w:color="auto"/>
        <w:left w:val="none" w:sz="0" w:space="0" w:color="auto"/>
        <w:bottom w:val="none" w:sz="0" w:space="0" w:color="auto"/>
        <w:right w:val="none" w:sz="0" w:space="0" w:color="auto"/>
      </w:divBdr>
    </w:div>
    <w:div w:id="590437001">
      <w:bodyDiv w:val="1"/>
      <w:marLeft w:val="0"/>
      <w:marRight w:val="0"/>
      <w:marTop w:val="0"/>
      <w:marBottom w:val="0"/>
      <w:divBdr>
        <w:top w:val="none" w:sz="0" w:space="0" w:color="auto"/>
        <w:left w:val="none" w:sz="0" w:space="0" w:color="auto"/>
        <w:bottom w:val="none" w:sz="0" w:space="0" w:color="auto"/>
        <w:right w:val="none" w:sz="0" w:space="0" w:color="auto"/>
      </w:divBdr>
    </w:div>
    <w:div w:id="593436344">
      <w:bodyDiv w:val="1"/>
      <w:marLeft w:val="0"/>
      <w:marRight w:val="0"/>
      <w:marTop w:val="0"/>
      <w:marBottom w:val="0"/>
      <w:divBdr>
        <w:top w:val="none" w:sz="0" w:space="0" w:color="auto"/>
        <w:left w:val="none" w:sz="0" w:space="0" w:color="auto"/>
        <w:bottom w:val="none" w:sz="0" w:space="0" w:color="auto"/>
        <w:right w:val="none" w:sz="0" w:space="0" w:color="auto"/>
      </w:divBdr>
    </w:div>
    <w:div w:id="595333477">
      <w:bodyDiv w:val="1"/>
      <w:marLeft w:val="0"/>
      <w:marRight w:val="0"/>
      <w:marTop w:val="0"/>
      <w:marBottom w:val="0"/>
      <w:divBdr>
        <w:top w:val="none" w:sz="0" w:space="0" w:color="auto"/>
        <w:left w:val="none" w:sz="0" w:space="0" w:color="auto"/>
        <w:bottom w:val="none" w:sz="0" w:space="0" w:color="auto"/>
        <w:right w:val="none" w:sz="0" w:space="0" w:color="auto"/>
      </w:divBdr>
    </w:div>
    <w:div w:id="596981423">
      <w:bodyDiv w:val="1"/>
      <w:marLeft w:val="0"/>
      <w:marRight w:val="0"/>
      <w:marTop w:val="0"/>
      <w:marBottom w:val="0"/>
      <w:divBdr>
        <w:top w:val="none" w:sz="0" w:space="0" w:color="auto"/>
        <w:left w:val="none" w:sz="0" w:space="0" w:color="auto"/>
        <w:bottom w:val="none" w:sz="0" w:space="0" w:color="auto"/>
        <w:right w:val="none" w:sz="0" w:space="0" w:color="auto"/>
      </w:divBdr>
    </w:div>
    <w:div w:id="599027698">
      <w:bodyDiv w:val="1"/>
      <w:marLeft w:val="0"/>
      <w:marRight w:val="0"/>
      <w:marTop w:val="0"/>
      <w:marBottom w:val="0"/>
      <w:divBdr>
        <w:top w:val="none" w:sz="0" w:space="0" w:color="auto"/>
        <w:left w:val="none" w:sz="0" w:space="0" w:color="auto"/>
        <w:bottom w:val="none" w:sz="0" w:space="0" w:color="auto"/>
        <w:right w:val="none" w:sz="0" w:space="0" w:color="auto"/>
      </w:divBdr>
    </w:div>
    <w:div w:id="599218711">
      <w:bodyDiv w:val="1"/>
      <w:marLeft w:val="0"/>
      <w:marRight w:val="0"/>
      <w:marTop w:val="0"/>
      <w:marBottom w:val="0"/>
      <w:divBdr>
        <w:top w:val="none" w:sz="0" w:space="0" w:color="auto"/>
        <w:left w:val="none" w:sz="0" w:space="0" w:color="auto"/>
        <w:bottom w:val="none" w:sz="0" w:space="0" w:color="auto"/>
        <w:right w:val="none" w:sz="0" w:space="0" w:color="auto"/>
      </w:divBdr>
    </w:div>
    <w:div w:id="599415372">
      <w:bodyDiv w:val="1"/>
      <w:marLeft w:val="0"/>
      <w:marRight w:val="0"/>
      <w:marTop w:val="0"/>
      <w:marBottom w:val="0"/>
      <w:divBdr>
        <w:top w:val="none" w:sz="0" w:space="0" w:color="auto"/>
        <w:left w:val="none" w:sz="0" w:space="0" w:color="auto"/>
        <w:bottom w:val="none" w:sz="0" w:space="0" w:color="auto"/>
        <w:right w:val="none" w:sz="0" w:space="0" w:color="auto"/>
      </w:divBdr>
    </w:div>
    <w:div w:id="600067361">
      <w:bodyDiv w:val="1"/>
      <w:marLeft w:val="0"/>
      <w:marRight w:val="0"/>
      <w:marTop w:val="0"/>
      <w:marBottom w:val="0"/>
      <w:divBdr>
        <w:top w:val="none" w:sz="0" w:space="0" w:color="auto"/>
        <w:left w:val="none" w:sz="0" w:space="0" w:color="auto"/>
        <w:bottom w:val="none" w:sz="0" w:space="0" w:color="auto"/>
        <w:right w:val="none" w:sz="0" w:space="0" w:color="auto"/>
      </w:divBdr>
    </w:div>
    <w:div w:id="602543005">
      <w:bodyDiv w:val="1"/>
      <w:marLeft w:val="0"/>
      <w:marRight w:val="0"/>
      <w:marTop w:val="0"/>
      <w:marBottom w:val="0"/>
      <w:divBdr>
        <w:top w:val="none" w:sz="0" w:space="0" w:color="auto"/>
        <w:left w:val="none" w:sz="0" w:space="0" w:color="auto"/>
        <w:bottom w:val="none" w:sz="0" w:space="0" w:color="auto"/>
        <w:right w:val="none" w:sz="0" w:space="0" w:color="auto"/>
      </w:divBdr>
    </w:div>
    <w:div w:id="604116128">
      <w:bodyDiv w:val="1"/>
      <w:marLeft w:val="0"/>
      <w:marRight w:val="0"/>
      <w:marTop w:val="0"/>
      <w:marBottom w:val="0"/>
      <w:divBdr>
        <w:top w:val="none" w:sz="0" w:space="0" w:color="auto"/>
        <w:left w:val="none" w:sz="0" w:space="0" w:color="auto"/>
        <w:bottom w:val="none" w:sz="0" w:space="0" w:color="auto"/>
        <w:right w:val="none" w:sz="0" w:space="0" w:color="auto"/>
      </w:divBdr>
    </w:div>
    <w:div w:id="607086171">
      <w:bodyDiv w:val="1"/>
      <w:marLeft w:val="0"/>
      <w:marRight w:val="0"/>
      <w:marTop w:val="0"/>
      <w:marBottom w:val="0"/>
      <w:divBdr>
        <w:top w:val="none" w:sz="0" w:space="0" w:color="auto"/>
        <w:left w:val="none" w:sz="0" w:space="0" w:color="auto"/>
        <w:bottom w:val="none" w:sz="0" w:space="0" w:color="auto"/>
        <w:right w:val="none" w:sz="0" w:space="0" w:color="auto"/>
      </w:divBdr>
    </w:div>
    <w:div w:id="610629351">
      <w:bodyDiv w:val="1"/>
      <w:marLeft w:val="0"/>
      <w:marRight w:val="0"/>
      <w:marTop w:val="0"/>
      <w:marBottom w:val="0"/>
      <w:divBdr>
        <w:top w:val="none" w:sz="0" w:space="0" w:color="auto"/>
        <w:left w:val="none" w:sz="0" w:space="0" w:color="auto"/>
        <w:bottom w:val="none" w:sz="0" w:space="0" w:color="auto"/>
        <w:right w:val="none" w:sz="0" w:space="0" w:color="auto"/>
      </w:divBdr>
    </w:div>
    <w:div w:id="617222660">
      <w:bodyDiv w:val="1"/>
      <w:marLeft w:val="0"/>
      <w:marRight w:val="0"/>
      <w:marTop w:val="0"/>
      <w:marBottom w:val="0"/>
      <w:divBdr>
        <w:top w:val="none" w:sz="0" w:space="0" w:color="auto"/>
        <w:left w:val="none" w:sz="0" w:space="0" w:color="auto"/>
        <w:bottom w:val="none" w:sz="0" w:space="0" w:color="auto"/>
        <w:right w:val="none" w:sz="0" w:space="0" w:color="auto"/>
      </w:divBdr>
    </w:div>
    <w:div w:id="617689078">
      <w:bodyDiv w:val="1"/>
      <w:marLeft w:val="0"/>
      <w:marRight w:val="0"/>
      <w:marTop w:val="0"/>
      <w:marBottom w:val="0"/>
      <w:divBdr>
        <w:top w:val="none" w:sz="0" w:space="0" w:color="auto"/>
        <w:left w:val="none" w:sz="0" w:space="0" w:color="auto"/>
        <w:bottom w:val="none" w:sz="0" w:space="0" w:color="auto"/>
        <w:right w:val="none" w:sz="0" w:space="0" w:color="auto"/>
      </w:divBdr>
    </w:div>
    <w:div w:id="618411659">
      <w:bodyDiv w:val="1"/>
      <w:marLeft w:val="0"/>
      <w:marRight w:val="0"/>
      <w:marTop w:val="0"/>
      <w:marBottom w:val="0"/>
      <w:divBdr>
        <w:top w:val="none" w:sz="0" w:space="0" w:color="auto"/>
        <w:left w:val="none" w:sz="0" w:space="0" w:color="auto"/>
        <w:bottom w:val="none" w:sz="0" w:space="0" w:color="auto"/>
        <w:right w:val="none" w:sz="0" w:space="0" w:color="auto"/>
      </w:divBdr>
    </w:div>
    <w:div w:id="618609171">
      <w:bodyDiv w:val="1"/>
      <w:marLeft w:val="0"/>
      <w:marRight w:val="0"/>
      <w:marTop w:val="0"/>
      <w:marBottom w:val="0"/>
      <w:divBdr>
        <w:top w:val="none" w:sz="0" w:space="0" w:color="auto"/>
        <w:left w:val="none" w:sz="0" w:space="0" w:color="auto"/>
        <w:bottom w:val="none" w:sz="0" w:space="0" w:color="auto"/>
        <w:right w:val="none" w:sz="0" w:space="0" w:color="auto"/>
      </w:divBdr>
    </w:div>
    <w:div w:id="620962653">
      <w:bodyDiv w:val="1"/>
      <w:marLeft w:val="0"/>
      <w:marRight w:val="0"/>
      <w:marTop w:val="0"/>
      <w:marBottom w:val="0"/>
      <w:divBdr>
        <w:top w:val="none" w:sz="0" w:space="0" w:color="auto"/>
        <w:left w:val="none" w:sz="0" w:space="0" w:color="auto"/>
        <w:bottom w:val="none" w:sz="0" w:space="0" w:color="auto"/>
        <w:right w:val="none" w:sz="0" w:space="0" w:color="auto"/>
      </w:divBdr>
    </w:div>
    <w:div w:id="623849669">
      <w:bodyDiv w:val="1"/>
      <w:marLeft w:val="0"/>
      <w:marRight w:val="0"/>
      <w:marTop w:val="0"/>
      <w:marBottom w:val="0"/>
      <w:divBdr>
        <w:top w:val="none" w:sz="0" w:space="0" w:color="auto"/>
        <w:left w:val="none" w:sz="0" w:space="0" w:color="auto"/>
        <w:bottom w:val="none" w:sz="0" w:space="0" w:color="auto"/>
        <w:right w:val="none" w:sz="0" w:space="0" w:color="auto"/>
      </w:divBdr>
    </w:div>
    <w:div w:id="625434179">
      <w:bodyDiv w:val="1"/>
      <w:marLeft w:val="0"/>
      <w:marRight w:val="0"/>
      <w:marTop w:val="0"/>
      <w:marBottom w:val="0"/>
      <w:divBdr>
        <w:top w:val="none" w:sz="0" w:space="0" w:color="auto"/>
        <w:left w:val="none" w:sz="0" w:space="0" w:color="auto"/>
        <w:bottom w:val="none" w:sz="0" w:space="0" w:color="auto"/>
        <w:right w:val="none" w:sz="0" w:space="0" w:color="auto"/>
      </w:divBdr>
    </w:div>
    <w:div w:id="626162854">
      <w:bodyDiv w:val="1"/>
      <w:marLeft w:val="0"/>
      <w:marRight w:val="0"/>
      <w:marTop w:val="0"/>
      <w:marBottom w:val="0"/>
      <w:divBdr>
        <w:top w:val="none" w:sz="0" w:space="0" w:color="auto"/>
        <w:left w:val="none" w:sz="0" w:space="0" w:color="auto"/>
        <w:bottom w:val="none" w:sz="0" w:space="0" w:color="auto"/>
        <w:right w:val="none" w:sz="0" w:space="0" w:color="auto"/>
      </w:divBdr>
    </w:div>
    <w:div w:id="626592767">
      <w:bodyDiv w:val="1"/>
      <w:marLeft w:val="0"/>
      <w:marRight w:val="0"/>
      <w:marTop w:val="0"/>
      <w:marBottom w:val="0"/>
      <w:divBdr>
        <w:top w:val="none" w:sz="0" w:space="0" w:color="auto"/>
        <w:left w:val="none" w:sz="0" w:space="0" w:color="auto"/>
        <w:bottom w:val="none" w:sz="0" w:space="0" w:color="auto"/>
        <w:right w:val="none" w:sz="0" w:space="0" w:color="auto"/>
      </w:divBdr>
    </w:div>
    <w:div w:id="626860668">
      <w:bodyDiv w:val="1"/>
      <w:marLeft w:val="0"/>
      <w:marRight w:val="0"/>
      <w:marTop w:val="0"/>
      <w:marBottom w:val="0"/>
      <w:divBdr>
        <w:top w:val="none" w:sz="0" w:space="0" w:color="auto"/>
        <w:left w:val="none" w:sz="0" w:space="0" w:color="auto"/>
        <w:bottom w:val="none" w:sz="0" w:space="0" w:color="auto"/>
        <w:right w:val="none" w:sz="0" w:space="0" w:color="auto"/>
      </w:divBdr>
    </w:div>
    <w:div w:id="638000913">
      <w:bodyDiv w:val="1"/>
      <w:marLeft w:val="0"/>
      <w:marRight w:val="0"/>
      <w:marTop w:val="0"/>
      <w:marBottom w:val="0"/>
      <w:divBdr>
        <w:top w:val="none" w:sz="0" w:space="0" w:color="auto"/>
        <w:left w:val="none" w:sz="0" w:space="0" w:color="auto"/>
        <w:bottom w:val="none" w:sz="0" w:space="0" w:color="auto"/>
        <w:right w:val="none" w:sz="0" w:space="0" w:color="auto"/>
      </w:divBdr>
    </w:div>
    <w:div w:id="639724697">
      <w:bodyDiv w:val="1"/>
      <w:marLeft w:val="0"/>
      <w:marRight w:val="0"/>
      <w:marTop w:val="0"/>
      <w:marBottom w:val="0"/>
      <w:divBdr>
        <w:top w:val="none" w:sz="0" w:space="0" w:color="auto"/>
        <w:left w:val="none" w:sz="0" w:space="0" w:color="auto"/>
        <w:bottom w:val="none" w:sz="0" w:space="0" w:color="auto"/>
        <w:right w:val="none" w:sz="0" w:space="0" w:color="auto"/>
      </w:divBdr>
    </w:div>
    <w:div w:id="640036961">
      <w:bodyDiv w:val="1"/>
      <w:marLeft w:val="0"/>
      <w:marRight w:val="0"/>
      <w:marTop w:val="0"/>
      <w:marBottom w:val="0"/>
      <w:divBdr>
        <w:top w:val="none" w:sz="0" w:space="0" w:color="auto"/>
        <w:left w:val="none" w:sz="0" w:space="0" w:color="auto"/>
        <w:bottom w:val="none" w:sz="0" w:space="0" w:color="auto"/>
        <w:right w:val="none" w:sz="0" w:space="0" w:color="auto"/>
      </w:divBdr>
    </w:div>
    <w:div w:id="641740627">
      <w:bodyDiv w:val="1"/>
      <w:marLeft w:val="0"/>
      <w:marRight w:val="0"/>
      <w:marTop w:val="0"/>
      <w:marBottom w:val="0"/>
      <w:divBdr>
        <w:top w:val="none" w:sz="0" w:space="0" w:color="auto"/>
        <w:left w:val="none" w:sz="0" w:space="0" w:color="auto"/>
        <w:bottom w:val="none" w:sz="0" w:space="0" w:color="auto"/>
        <w:right w:val="none" w:sz="0" w:space="0" w:color="auto"/>
      </w:divBdr>
    </w:div>
    <w:div w:id="642853473">
      <w:bodyDiv w:val="1"/>
      <w:marLeft w:val="0"/>
      <w:marRight w:val="0"/>
      <w:marTop w:val="0"/>
      <w:marBottom w:val="0"/>
      <w:divBdr>
        <w:top w:val="none" w:sz="0" w:space="0" w:color="auto"/>
        <w:left w:val="none" w:sz="0" w:space="0" w:color="auto"/>
        <w:bottom w:val="none" w:sz="0" w:space="0" w:color="auto"/>
        <w:right w:val="none" w:sz="0" w:space="0" w:color="auto"/>
      </w:divBdr>
    </w:div>
    <w:div w:id="646327297">
      <w:bodyDiv w:val="1"/>
      <w:marLeft w:val="0"/>
      <w:marRight w:val="0"/>
      <w:marTop w:val="0"/>
      <w:marBottom w:val="0"/>
      <w:divBdr>
        <w:top w:val="none" w:sz="0" w:space="0" w:color="auto"/>
        <w:left w:val="none" w:sz="0" w:space="0" w:color="auto"/>
        <w:bottom w:val="none" w:sz="0" w:space="0" w:color="auto"/>
        <w:right w:val="none" w:sz="0" w:space="0" w:color="auto"/>
      </w:divBdr>
    </w:div>
    <w:div w:id="646979236">
      <w:bodyDiv w:val="1"/>
      <w:marLeft w:val="0"/>
      <w:marRight w:val="0"/>
      <w:marTop w:val="0"/>
      <w:marBottom w:val="0"/>
      <w:divBdr>
        <w:top w:val="none" w:sz="0" w:space="0" w:color="auto"/>
        <w:left w:val="none" w:sz="0" w:space="0" w:color="auto"/>
        <w:bottom w:val="none" w:sz="0" w:space="0" w:color="auto"/>
        <w:right w:val="none" w:sz="0" w:space="0" w:color="auto"/>
      </w:divBdr>
    </w:div>
    <w:div w:id="651256228">
      <w:bodyDiv w:val="1"/>
      <w:marLeft w:val="0"/>
      <w:marRight w:val="0"/>
      <w:marTop w:val="0"/>
      <w:marBottom w:val="0"/>
      <w:divBdr>
        <w:top w:val="none" w:sz="0" w:space="0" w:color="auto"/>
        <w:left w:val="none" w:sz="0" w:space="0" w:color="auto"/>
        <w:bottom w:val="none" w:sz="0" w:space="0" w:color="auto"/>
        <w:right w:val="none" w:sz="0" w:space="0" w:color="auto"/>
      </w:divBdr>
    </w:div>
    <w:div w:id="653417224">
      <w:bodyDiv w:val="1"/>
      <w:marLeft w:val="0"/>
      <w:marRight w:val="0"/>
      <w:marTop w:val="0"/>
      <w:marBottom w:val="0"/>
      <w:divBdr>
        <w:top w:val="none" w:sz="0" w:space="0" w:color="auto"/>
        <w:left w:val="none" w:sz="0" w:space="0" w:color="auto"/>
        <w:bottom w:val="none" w:sz="0" w:space="0" w:color="auto"/>
        <w:right w:val="none" w:sz="0" w:space="0" w:color="auto"/>
      </w:divBdr>
    </w:div>
    <w:div w:id="654837988">
      <w:bodyDiv w:val="1"/>
      <w:marLeft w:val="0"/>
      <w:marRight w:val="0"/>
      <w:marTop w:val="0"/>
      <w:marBottom w:val="0"/>
      <w:divBdr>
        <w:top w:val="none" w:sz="0" w:space="0" w:color="auto"/>
        <w:left w:val="none" w:sz="0" w:space="0" w:color="auto"/>
        <w:bottom w:val="none" w:sz="0" w:space="0" w:color="auto"/>
        <w:right w:val="none" w:sz="0" w:space="0" w:color="auto"/>
      </w:divBdr>
    </w:div>
    <w:div w:id="668290151">
      <w:bodyDiv w:val="1"/>
      <w:marLeft w:val="0"/>
      <w:marRight w:val="0"/>
      <w:marTop w:val="0"/>
      <w:marBottom w:val="0"/>
      <w:divBdr>
        <w:top w:val="none" w:sz="0" w:space="0" w:color="auto"/>
        <w:left w:val="none" w:sz="0" w:space="0" w:color="auto"/>
        <w:bottom w:val="none" w:sz="0" w:space="0" w:color="auto"/>
        <w:right w:val="none" w:sz="0" w:space="0" w:color="auto"/>
      </w:divBdr>
    </w:div>
    <w:div w:id="669796442">
      <w:bodyDiv w:val="1"/>
      <w:marLeft w:val="0"/>
      <w:marRight w:val="0"/>
      <w:marTop w:val="0"/>
      <w:marBottom w:val="0"/>
      <w:divBdr>
        <w:top w:val="none" w:sz="0" w:space="0" w:color="auto"/>
        <w:left w:val="none" w:sz="0" w:space="0" w:color="auto"/>
        <w:bottom w:val="none" w:sz="0" w:space="0" w:color="auto"/>
        <w:right w:val="none" w:sz="0" w:space="0" w:color="auto"/>
      </w:divBdr>
      <w:divsChild>
        <w:div w:id="1087771250">
          <w:marLeft w:val="0"/>
          <w:marRight w:val="0"/>
          <w:marTop w:val="0"/>
          <w:marBottom w:val="0"/>
          <w:divBdr>
            <w:top w:val="single" w:sz="2" w:space="0" w:color="E3E3E3"/>
            <w:left w:val="single" w:sz="2" w:space="0" w:color="E3E3E3"/>
            <w:bottom w:val="single" w:sz="2" w:space="0" w:color="E3E3E3"/>
            <w:right w:val="single" w:sz="2" w:space="0" w:color="E3E3E3"/>
          </w:divBdr>
          <w:divsChild>
            <w:div w:id="1818956966">
              <w:marLeft w:val="0"/>
              <w:marRight w:val="0"/>
              <w:marTop w:val="0"/>
              <w:marBottom w:val="0"/>
              <w:divBdr>
                <w:top w:val="single" w:sz="2" w:space="0" w:color="E3E3E3"/>
                <w:left w:val="single" w:sz="2" w:space="0" w:color="E3E3E3"/>
                <w:bottom w:val="single" w:sz="2" w:space="0" w:color="E3E3E3"/>
                <w:right w:val="single" w:sz="2" w:space="0" w:color="E3E3E3"/>
              </w:divBdr>
              <w:divsChild>
                <w:div w:id="228851891">
                  <w:marLeft w:val="0"/>
                  <w:marRight w:val="0"/>
                  <w:marTop w:val="0"/>
                  <w:marBottom w:val="0"/>
                  <w:divBdr>
                    <w:top w:val="single" w:sz="2" w:space="0" w:color="E3E3E3"/>
                    <w:left w:val="single" w:sz="2" w:space="0" w:color="E3E3E3"/>
                    <w:bottom w:val="single" w:sz="2" w:space="0" w:color="E3E3E3"/>
                    <w:right w:val="single" w:sz="2" w:space="0" w:color="E3E3E3"/>
                  </w:divBdr>
                  <w:divsChild>
                    <w:div w:id="166142899">
                      <w:marLeft w:val="0"/>
                      <w:marRight w:val="0"/>
                      <w:marTop w:val="0"/>
                      <w:marBottom w:val="0"/>
                      <w:divBdr>
                        <w:top w:val="single" w:sz="2" w:space="0" w:color="E3E3E3"/>
                        <w:left w:val="single" w:sz="2" w:space="0" w:color="E3E3E3"/>
                        <w:bottom w:val="single" w:sz="2" w:space="0" w:color="E3E3E3"/>
                        <w:right w:val="single" w:sz="2" w:space="0" w:color="E3E3E3"/>
                      </w:divBdr>
                      <w:divsChild>
                        <w:div w:id="736512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53374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8398702">
          <w:marLeft w:val="0"/>
          <w:marRight w:val="0"/>
          <w:marTop w:val="0"/>
          <w:marBottom w:val="0"/>
          <w:divBdr>
            <w:top w:val="single" w:sz="2" w:space="0" w:color="E3E3E3"/>
            <w:left w:val="single" w:sz="2" w:space="0" w:color="E3E3E3"/>
            <w:bottom w:val="single" w:sz="2" w:space="0" w:color="E3E3E3"/>
            <w:right w:val="single" w:sz="2" w:space="0" w:color="E3E3E3"/>
          </w:divBdr>
          <w:divsChild>
            <w:div w:id="738479048">
              <w:marLeft w:val="0"/>
              <w:marRight w:val="0"/>
              <w:marTop w:val="0"/>
              <w:marBottom w:val="0"/>
              <w:divBdr>
                <w:top w:val="single" w:sz="2" w:space="0" w:color="E3E3E3"/>
                <w:left w:val="single" w:sz="2" w:space="0" w:color="E3E3E3"/>
                <w:bottom w:val="single" w:sz="2" w:space="0" w:color="E3E3E3"/>
                <w:right w:val="single" w:sz="2" w:space="0" w:color="E3E3E3"/>
              </w:divBdr>
              <w:divsChild>
                <w:div w:id="1466780285">
                  <w:marLeft w:val="0"/>
                  <w:marRight w:val="0"/>
                  <w:marTop w:val="0"/>
                  <w:marBottom w:val="0"/>
                  <w:divBdr>
                    <w:top w:val="single" w:sz="2" w:space="0" w:color="E3E3E3"/>
                    <w:left w:val="single" w:sz="2" w:space="0" w:color="E3E3E3"/>
                    <w:bottom w:val="single" w:sz="2" w:space="0" w:color="E3E3E3"/>
                    <w:right w:val="single" w:sz="2" w:space="0" w:color="E3E3E3"/>
                  </w:divBdr>
                  <w:divsChild>
                    <w:div w:id="734009481">
                      <w:marLeft w:val="0"/>
                      <w:marRight w:val="0"/>
                      <w:marTop w:val="0"/>
                      <w:marBottom w:val="0"/>
                      <w:divBdr>
                        <w:top w:val="single" w:sz="2" w:space="0" w:color="E3E3E3"/>
                        <w:left w:val="single" w:sz="2" w:space="0" w:color="E3E3E3"/>
                        <w:bottom w:val="single" w:sz="2" w:space="0" w:color="E3E3E3"/>
                        <w:right w:val="single" w:sz="2" w:space="0" w:color="E3E3E3"/>
                      </w:divBdr>
                      <w:divsChild>
                        <w:div w:id="842474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672999685">
      <w:bodyDiv w:val="1"/>
      <w:marLeft w:val="0"/>
      <w:marRight w:val="0"/>
      <w:marTop w:val="0"/>
      <w:marBottom w:val="0"/>
      <w:divBdr>
        <w:top w:val="none" w:sz="0" w:space="0" w:color="auto"/>
        <w:left w:val="none" w:sz="0" w:space="0" w:color="auto"/>
        <w:bottom w:val="none" w:sz="0" w:space="0" w:color="auto"/>
        <w:right w:val="none" w:sz="0" w:space="0" w:color="auto"/>
      </w:divBdr>
    </w:div>
    <w:div w:id="681587815">
      <w:bodyDiv w:val="1"/>
      <w:marLeft w:val="0"/>
      <w:marRight w:val="0"/>
      <w:marTop w:val="0"/>
      <w:marBottom w:val="0"/>
      <w:divBdr>
        <w:top w:val="none" w:sz="0" w:space="0" w:color="auto"/>
        <w:left w:val="none" w:sz="0" w:space="0" w:color="auto"/>
        <w:bottom w:val="none" w:sz="0" w:space="0" w:color="auto"/>
        <w:right w:val="none" w:sz="0" w:space="0" w:color="auto"/>
      </w:divBdr>
    </w:div>
    <w:div w:id="681669991">
      <w:bodyDiv w:val="1"/>
      <w:marLeft w:val="0"/>
      <w:marRight w:val="0"/>
      <w:marTop w:val="0"/>
      <w:marBottom w:val="0"/>
      <w:divBdr>
        <w:top w:val="none" w:sz="0" w:space="0" w:color="auto"/>
        <w:left w:val="none" w:sz="0" w:space="0" w:color="auto"/>
        <w:bottom w:val="none" w:sz="0" w:space="0" w:color="auto"/>
        <w:right w:val="none" w:sz="0" w:space="0" w:color="auto"/>
      </w:divBdr>
    </w:div>
    <w:div w:id="694354028">
      <w:bodyDiv w:val="1"/>
      <w:marLeft w:val="0"/>
      <w:marRight w:val="0"/>
      <w:marTop w:val="0"/>
      <w:marBottom w:val="0"/>
      <w:divBdr>
        <w:top w:val="none" w:sz="0" w:space="0" w:color="auto"/>
        <w:left w:val="none" w:sz="0" w:space="0" w:color="auto"/>
        <w:bottom w:val="none" w:sz="0" w:space="0" w:color="auto"/>
        <w:right w:val="none" w:sz="0" w:space="0" w:color="auto"/>
      </w:divBdr>
    </w:div>
    <w:div w:id="695693701">
      <w:bodyDiv w:val="1"/>
      <w:marLeft w:val="0"/>
      <w:marRight w:val="0"/>
      <w:marTop w:val="0"/>
      <w:marBottom w:val="0"/>
      <w:divBdr>
        <w:top w:val="none" w:sz="0" w:space="0" w:color="auto"/>
        <w:left w:val="none" w:sz="0" w:space="0" w:color="auto"/>
        <w:bottom w:val="none" w:sz="0" w:space="0" w:color="auto"/>
        <w:right w:val="none" w:sz="0" w:space="0" w:color="auto"/>
      </w:divBdr>
    </w:div>
    <w:div w:id="699597478">
      <w:bodyDiv w:val="1"/>
      <w:marLeft w:val="0"/>
      <w:marRight w:val="0"/>
      <w:marTop w:val="0"/>
      <w:marBottom w:val="0"/>
      <w:divBdr>
        <w:top w:val="none" w:sz="0" w:space="0" w:color="auto"/>
        <w:left w:val="none" w:sz="0" w:space="0" w:color="auto"/>
        <w:bottom w:val="none" w:sz="0" w:space="0" w:color="auto"/>
        <w:right w:val="none" w:sz="0" w:space="0" w:color="auto"/>
      </w:divBdr>
    </w:div>
    <w:div w:id="702442907">
      <w:bodyDiv w:val="1"/>
      <w:marLeft w:val="0"/>
      <w:marRight w:val="0"/>
      <w:marTop w:val="0"/>
      <w:marBottom w:val="0"/>
      <w:divBdr>
        <w:top w:val="none" w:sz="0" w:space="0" w:color="auto"/>
        <w:left w:val="none" w:sz="0" w:space="0" w:color="auto"/>
        <w:bottom w:val="none" w:sz="0" w:space="0" w:color="auto"/>
        <w:right w:val="none" w:sz="0" w:space="0" w:color="auto"/>
      </w:divBdr>
    </w:div>
    <w:div w:id="707147092">
      <w:bodyDiv w:val="1"/>
      <w:marLeft w:val="0"/>
      <w:marRight w:val="0"/>
      <w:marTop w:val="0"/>
      <w:marBottom w:val="0"/>
      <w:divBdr>
        <w:top w:val="none" w:sz="0" w:space="0" w:color="auto"/>
        <w:left w:val="none" w:sz="0" w:space="0" w:color="auto"/>
        <w:bottom w:val="none" w:sz="0" w:space="0" w:color="auto"/>
        <w:right w:val="none" w:sz="0" w:space="0" w:color="auto"/>
      </w:divBdr>
    </w:div>
    <w:div w:id="709645665">
      <w:bodyDiv w:val="1"/>
      <w:marLeft w:val="0"/>
      <w:marRight w:val="0"/>
      <w:marTop w:val="0"/>
      <w:marBottom w:val="0"/>
      <w:divBdr>
        <w:top w:val="none" w:sz="0" w:space="0" w:color="auto"/>
        <w:left w:val="none" w:sz="0" w:space="0" w:color="auto"/>
        <w:bottom w:val="none" w:sz="0" w:space="0" w:color="auto"/>
        <w:right w:val="none" w:sz="0" w:space="0" w:color="auto"/>
      </w:divBdr>
    </w:div>
    <w:div w:id="710497130">
      <w:bodyDiv w:val="1"/>
      <w:marLeft w:val="0"/>
      <w:marRight w:val="0"/>
      <w:marTop w:val="0"/>
      <w:marBottom w:val="0"/>
      <w:divBdr>
        <w:top w:val="none" w:sz="0" w:space="0" w:color="auto"/>
        <w:left w:val="none" w:sz="0" w:space="0" w:color="auto"/>
        <w:bottom w:val="none" w:sz="0" w:space="0" w:color="auto"/>
        <w:right w:val="none" w:sz="0" w:space="0" w:color="auto"/>
      </w:divBdr>
    </w:div>
    <w:div w:id="711611572">
      <w:bodyDiv w:val="1"/>
      <w:marLeft w:val="0"/>
      <w:marRight w:val="0"/>
      <w:marTop w:val="0"/>
      <w:marBottom w:val="0"/>
      <w:divBdr>
        <w:top w:val="none" w:sz="0" w:space="0" w:color="auto"/>
        <w:left w:val="none" w:sz="0" w:space="0" w:color="auto"/>
        <w:bottom w:val="none" w:sz="0" w:space="0" w:color="auto"/>
        <w:right w:val="none" w:sz="0" w:space="0" w:color="auto"/>
      </w:divBdr>
    </w:div>
    <w:div w:id="711927846">
      <w:bodyDiv w:val="1"/>
      <w:marLeft w:val="0"/>
      <w:marRight w:val="0"/>
      <w:marTop w:val="0"/>
      <w:marBottom w:val="0"/>
      <w:divBdr>
        <w:top w:val="none" w:sz="0" w:space="0" w:color="auto"/>
        <w:left w:val="none" w:sz="0" w:space="0" w:color="auto"/>
        <w:bottom w:val="none" w:sz="0" w:space="0" w:color="auto"/>
        <w:right w:val="none" w:sz="0" w:space="0" w:color="auto"/>
      </w:divBdr>
    </w:div>
    <w:div w:id="712997203">
      <w:bodyDiv w:val="1"/>
      <w:marLeft w:val="0"/>
      <w:marRight w:val="0"/>
      <w:marTop w:val="0"/>
      <w:marBottom w:val="0"/>
      <w:divBdr>
        <w:top w:val="none" w:sz="0" w:space="0" w:color="auto"/>
        <w:left w:val="none" w:sz="0" w:space="0" w:color="auto"/>
        <w:bottom w:val="none" w:sz="0" w:space="0" w:color="auto"/>
        <w:right w:val="none" w:sz="0" w:space="0" w:color="auto"/>
      </w:divBdr>
    </w:div>
    <w:div w:id="714932786">
      <w:bodyDiv w:val="1"/>
      <w:marLeft w:val="0"/>
      <w:marRight w:val="0"/>
      <w:marTop w:val="0"/>
      <w:marBottom w:val="0"/>
      <w:divBdr>
        <w:top w:val="none" w:sz="0" w:space="0" w:color="auto"/>
        <w:left w:val="none" w:sz="0" w:space="0" w:color="auto"/>
        <w:bottom w:val="none" w:sz="0" w:space="0" w:color="auto"/>
        <w:right w:val="none" w:sz="0" w:space="0" w:color="auto"/>
      </w:divBdr>
    </w:div>
    <w:div w:id="717630691">
      <w:bodyDiv w:val="1"/>
      <w:marLeft w:val="0"/>
      <w:marRight w:val="0"/>
      <w:marTop w:val="0"/>
      <w:marBottom w:val="0"/>
      <w:divBdr>
        <w:top w:val="none" w:sz="0" w:space="0" w:color="auto"/>
        <w:left w:val="none" w:sz="0" w:space="0" w:color="auto"/>
        <w:bottom w:val="none" w:sz="0" w:space="0" w:color="auto"/>
        <w:right w:val="none" w:sz="0" w:space="0" w:color="auto"/>
      </w:divBdr>
    </w:div>
    <w:div w:id="724064738">
      <w:bodyDiv w:val="1"/>
      <w:marLeft w:val="0"/>
      <w:marRight w:val="0"/>
      <w:marTop w:val="0"/>
      <w:marBottom w:val="0"/>
      <w:divBdr>
        <w:top w:val="none" w:sz="0" w:space="0" w:color="auto"/>
        <w:left w:val="none" w:sz="0" w:space="0" w:color="auto"/>
        <w:bottom w:val="none" w:sz="0" w:space="0" w:color="auto"/>
        <w:right w:val="none" w:sz="0" w:space="0" w:color="auto"/>
      </w:divBdr>
    </w:div>
    <w:div w:id="724794072">
      <w:bodyDiv w:val="1"/>
      <w:marLeft w:val="0"/>
      <w:marRight w:val="0"/>
      <w:marTop w:val="0"/>
      <w:marBottom w:val="0"/>
      <w:divBdr>
        <w:top w:val="none" w:sz="0" w:space="0" w:color="auto"/>
        <w:left w:val="none" w:sz="0" w:space="0" w:color="auto"/>
        <w:bottom w:val="none" w:sz="0" w:space="0" w:color="auto"/>
        <w:right w:val="none" w:sz="0" w:space="0" w:color="auto"/>
      </w:divBdr>
    </w:div>
    <w:div w:id="735738550">
      <w:bodyDiv w:val="1"/>
      <w:marLeft w:val="0"/>
      <w:marRight w:val="0"/>
      <w:marTop w:val="0"/>
      <w:marBottom w:val="0"/>
      <w:divBdr>
        <w:top w:val="none" w:sz="0" w:space="0" w:color="auto"/>
        <w:left w:val="none" w:sz="0" w:space="0" w:color="auto"/>
        <w:bottom w:val="none" w:sz="0" w:space="0" w:color="auto"/>
        <w:right w:val="none" w:sz="0" w:space="0" w:color="auto"/>
      </w:divBdr>
    </w:div>
    <w:div w:id="738940583">
      <w:bodyDiv w:val="1"/>
      <w:marLeft w:val="0"/>
      <w:marRight w:val="0"/>
      <w:marTop w:val="0"/>
      <w:marBottom w:val="0"/>
      <w:divBdr>
        <w:top w:val="none" w:sz="0" w:space="0" w:color="auto"/>
        <w:left w:val="none" w:sz="0" w:space="0" w:color="auto"/>
        <w:bottom w:val="none" w:sz="0" w:space="0" w:color="auto"/>
        <w:right w:val="none" w:sz="0" w:space="0" w:color="auto"/>
      </w:divBdr>
    </w:div>
    <w:div w:id="740520693">
      <w:bodyDiv w:val="1"/>
      <w:marLeft w:val="0"/>
      <w:marRight w:val="0"/>
      <w:marTop w:val="0"/>
      <w:marBottom w:val="0"/>
      <w:divBdr>
        <w:top w:val="none" w:sz="0" w:space="0" w:color="auto"/>
        <w:left w:val="none" w:sz="0" w:space="0" w:color="auto"/>
        <w:bottom w:val="none" w:sz="0" w:space="0" w:color="auto"/>
        <w:right w:val="none" w:sz="0" w:space="0" w:color="auto"/>
      </w:divBdr>
    </w:div>
    <w:div w:id="741486439">
      <w:bodyDiv w:val="1"/>
      <w:marLeft w:val="0"/>
      <w:marRight w:val="0"/>
      <w:marTop w:val="0"/>
      <w:marBottom w:val="0"/>
      <w:divBdr>
        <w:top w:val="none" w:sz="0" w:space="0" w:color="auto"/>
        <w:left w:val="none" w:sz="0" w:space="0" w:color="auto"/>
        <w:bottom w:val="none" w:sz="0" w:space="0" w:color="auto"/>
        <w:right w:val="none" w:sz="0" w:space="0" w:color="auto"/>
      </w:divBdr>
    </w:div>
    <w:div w:id="742722168">
      <w:bodyDiv w:val="1"/>
      <w:marLeft w:val="0"/>
      <w:marRight w:val="0"/>
      <w:marTop w:val="0"/>
      <w:marBottom w:val="0"/>
      <w:divBdr>
        <w:top w:val="none" w:sz="0" w:space="0" w:color="auto"/>
        <w:left w:val="none" w:sz="0" w:space="0" w:color="auto"/>
        <w:bottom w:val="none" w:sz="0" w:space="0" w:color="auto"/>
        <w:right w:val="none" w:sz="0" w:space="0" w:color="auto"/>
      </w:divBdr>
    </w:div>
    <w:div w:id="743527249">
      <w:bodyDiv w:val="1"/>
      <w:marLeft w:val="0"/>
      <w:marRight w:val="0"/>
      <w:marTop w:val="0"/>
      <w:marBottom w:val="0"/>
      <w:divBdr>
        <w:top w:val="none" w:sz="0" w:space="0" w:color="auto"/>
        <w:left w:val="none" w:sz="0" w:space="0" w:color="auto"/>
        <w:bottom w:val="none" w:sz="0" w:space="0" w:color="auto"/>
        <w:right w:val="none" w:sz="0" w:space="0" w:color="auto"/>
      </w:divBdr>
    </w:div>
    <w:div w:id="743574865">
      <w:bodyDiv w:val="1"/>
      <w:marLeft w:val="0"/>
      <w:marRight w:val="0"/>
      <w:marTop w:val="0"/>
      <w:marBottom w:val="0"/>
      <w:divBdr>
        <w:top w:val="none" w:sz="0" w:space="0" w:color="auto"/>
        <w:left w:val="none" w:sz="0" w:space="0" w:color="auto"/>
        <w:bottom w:val="none" w:sz="0" w:space="0" w:color="auto"/>
        <w:right w:val="none" w:sz="0" w:space="0" w:color="auto"/>
      </w:divBdr>
    </w:div>
    <w:div w:id="744449454">
      <w:bodyDiv w:val="1"/>
      <w:marLeft w:val="0"/>
      <w:marRight w:val="0"/>
      <w:marTop w:val="0"/>
      <w:marBottom w:val="0"/>
      <w:divBdr>
        <w:top w:val="none" w:sz="0" w:space="0" w:color="auto"/>
        <w:left w:val="none" w:sz="0" w:space="0" w:color="auto"/>
        <w:bottom w:val="none" w:sz="0" w:space="0" w:color="auto"/>
        <w:right w:val="none" w:sz="0" w:space="0" w:color="auto"/>
      </w:divBdr>
    </w:div>
    <w:div w:id="744957182">
      <w:bodyDiv w:val="1"/>
      <w:marLeft w:val="0"/>
      <w:marRight w:val="0"/>
      <w:marTop w:val="0"/>
      <w:marBottom w:val="0"/>
      <w:divBdr>
        <w:top w:val="none" w:sz="0" w:space="0" w:color="auto"/>
        <w:left w:val="none" w:sz="0" w:space="0" w:color="auto"/>
        <w:bottom w:val="none" w:sz="0" w:space="0" w:color="auto"/>
        <w:right w:val="none" w:sz="0" w:space="0" w:color="auto"/>
      </w:divBdr>
    </w:div>
    <w:div w:id="745148142">
      <w:bodyDiv w:val="1"/>
      <w:marLeft w:val="0"/>
      <w:marRight w:val="0"/>
      <w:marTop w:val="0"/>
      <w:marBottom w:val="0"/>
      <w:divBdr>
        <w:top w:val="none" w:sz="0" w:space="0" w:color="auto"/>
        <w:left w:val="none" w:sz="0" w:space="0" w:color="auto"/>
        <w:bottom w:val="none" w:sz="0" w:space="0" w:color="auto"/>
        <w:right w:val="none" w:sz="0" w:space="0" w:color="auto"/>
      </w:divBdr>
    </w:div>
    <w:div w:id="746657651">
      <w:bodyDiv w:val="1"/>
      <w:marLeft w:val="0"/>
      <w:marRight w:val="0"/>
      <w:marTop w:val="0"/>
      <w:marBottom w:val="0"/>
      <w:divBdr>
        <w:top w:val="none" w:sz="0" w:space="0" w:color="auto"/>
        <w:left w:val="none" w:sz="0" w:space="0" w:color="auto"/>
        <w:bottom w:val="none" w:sz="0" w:space="0" w:color="auto"/>
        <w:right w:val="none" w:sz="0" w:space="0" w:color="auto"/>
      </w:divBdr>
    </w:div>
    <w:div w:id="749624275">
      <w:bodyDiv w:val="1"/>
      <w:marLeft w:val="0"/>
      <w:marRight w:val="0"/>
      <w:marTop w:val="0"/>
      <w:marBottom w:val="0"/>
      <w:divBdr>
        <w:top w:val="none" w:sz="0" w:space="0" w:color="auto"/>
        <w:left w:val="none" w:sz="0" w:space="0" w:color="auto"/>
        <w:bottom w:val="none" w:sz="0" w:space="0" w:color="auto"/>
        <w:right w:val="none" w:sz="0" w:space="0" w:color="auto"/>
      </w:divBdr>
    </w:div>
    <w:div w:id="751196426">
      <w:bodyDiv w:val="1"/>
      <w:marLeft w:val="0"/>
      <w:marRight w:val="0"/>
      <w:marTop w:val="0"/>
      <w:marBottom w:val="0"/>
      <w:divBdr>
        <w:top w:val="none" w:sz="0" w:space="0" w:color="auto"/>
        <w:left w:val="none" w:sz="0" w:space="0" w:color="auto"/>
        <w:bottom w:val="none" w:sz="0" w:space="0" w:color="auto"/>
        <w:right w:val="none" w:sz="0" w:space="0" w:color="auto"/>
      </w:divBdr>
    </w:div>
    <w:div w:id="752580758">
      <w:bodyDiv w:val="1"/>
      <w:marLeft w:val="0"/>
      <w:marRight w:val="0"/>
      <w:marTop w:val="0"/>
      <w:marBottom w:val="0"/>
      <w:divBdr>
        <w:top w:val="none" w:sz="0" w:space="0" w:color="auto"/>
        <w:left w:val="none" w:sz="0" w:space="0" w:color="auto"/>
        <w:bottom w:val="none" w:sz="0" w:space="0" w:color="auto"/>
        <w:right w:val="none" w:sz="0" w:space="0" w:color="auto"/>
      </w:divBdr>
    </w:div>
    <w:div w:id="752823376">
      <w:bodyDiv w:val="1"/>
      <w:marLeft w:val="0"/>
      <w:marRight w:val="0"/>
      <w:marTop w:val="0"/>
      <w:marBottom w:val="0"/>
      <w:divBdr>
        <w:top w:val="none" w:sz="0" w:space="0" w:color="auto"/>
        <w:left w:val="none" w:sz="0" w:space="0" w:color="auto"/>
        <w:bottom w:val="none" w:sz="0" w:space="0" w:color="auto"/>
        <w:right w:val="none" w:sz="0" w:space="0" w:color="auto"/>
      </w:divBdr>
    </w:div>
    <w:div w:id="754742646">
      <w:bodyDiv w:val="1"/>
      <w:marLeft w:val="0"/>
      <w:marRight w:val="0"/>
      <w:marTop w:val="0"/>
      <w:marBottom w:val="0"/>
      <w:divBdr>
        <w:top w:val="none" w:sz="0" w:space="0" w:color="auto"/>
        <w:left w:val="none" w:sz="0" w:space="0" w:color="auto"/>
        <w:bottom w:val="none" w:sz="0" w:space="0" w:color="auto"/>
        <w:right w:val="none" w:sz="0" w:space="0" w:color="auto"/>
      </w:divBdr>
    </w:div>
    <w:div w:id="757867684">
      <w:bodyDiv w:val="1"/>
      <w:marLeft w:val="0"/>
      <w:marRight w:val="0"/>
      <w:marTop w:val="0"/>
      <w:marBottom w:val="0"/>
      <w:divBdr>
        <w:top w:val="none" w:sz="0" w:space="0" w:color="auto"/>
        <w:left w:val="none" w:sz="0" w:space="0" w:color="auto"/>
        <w:bottom w:val="none" w:sz="0" w:space="0" w:color="auto"/>
        <w:right w:val="none" w:sz="0" w:space="0" w:color="auto"/>
      </w:divBdr>
    </w:div>
    <w:div w:id="762651101">
      <w:bodyDiv w:val="1"/>
      <w:marLeft w:val="0"/>
      <w:marRight w:val="0"/>
      <w:marTop w:val="0"/>
      <w:marBottom w:val="0"/>
      <w:divBdr>
        <w:top w:val="none" w:sz="0" w:space="0" w:color="auto"/>
        <w:left w:val="none" w:sz="0" w:space="0" w:color="auto"/>
        <w:bottom w:val="none" w:sz="0" w:space="0" w:color="auto"/>
        <w:right w:val="none" w:sz="0" w:space="0" w:color="auto"/>
      </w:divBdr>
    </w:div>
    <w:div w:id="763038596">
      <w:bodyDiv w:val="1"/>
      <w:marLeft w:val="0"/>
      <w:marRight w:val="0"/>
      <w:marTop w:val="0"/>
      <w:marBottom w:val="0"/>
      <w:divBdr>
        <w:top w:val="none" w:sz="0" w:space="0" w:color="auto"/>
        <w:left w:val="none" w:sz="0" w:space="0" w:color="auto"/>
        <w:bottom w:val="none" w:sz="0" w:space="0" w:color="auto"/>
        <w:right w:val="none" w:sz="0" w:space="0" w:color="auto"/>
      </w:divBdr>
    </w:div>
    <w:div w:id="767888402">
      <w:bodyDiv w:val="1"/>
      <w:marLeft w:val="0"/>
      <w:marRight w:val="0"/>
      <w:marTop w:val="0"/>
      <w:marBottom w:val="0"/>
      <w:divBdr>
        <w:top w:val="none" w:sz="0" w:space="0" w:color="auto"/>
        <w:left w:val="none" w:sz="0" w:space="0" w:color="auto"/>
        <w:bottom w:val="none" w:sz="0" w:space="0" w:color="auto"/>
        <w:right w:val="none" w:sz="0" w:space="0" w:color="auto"/>
      </w:divBdr>
    </w:div>
    <w:div w:id="769817428">
      <w:bodyDiv w:val="1"/>
      <w:marLeft w:val="0"/>
      <w:marRight w:val="0"/>
      <w:marTop w:val="0"/>
      <w:marBottom w:val="0"/>
      <w:divBdr>
        <w:top w:val="none" w:sz="0" w:space="0" w:color="auto"/>
        <w:left w:val="none" w:sz="0" w:space="0" w:color="auto"/>
        <w:bottom w:val="none" w:sz="0" w:space="0" w:color="auto"/>
        <w:right w:val="none" w:sz="0" w:space="0" w:color="auto"/>
      </w:divBdr>
    </w:div>
    <w:div w:id="770276140">
      <w:bodyDiv w:val="1"/>
      <w:marLeft w:val="0"/>
      <w:marRight w:val="0"/>
      <w:marTop w:val="0"/>
      <w:marBottom w:val="0"/>
      <w:divBdr>
        <w:top w:val="none" w:sz="0" w:space="0" w:color="auto"/>
        <w:left w:val="none" w:sz="0" w:space="0" w:color="auto"/>
        <w:bottom w:val="none" w:sz="0" w:space="0" w:color="auto"/>
        <w:right w:val="none" w:sz="0" w:space="0" w:color="auto"/>
      </w:divBdr>
    </w:div>
    <w:div w:id="770929697">
      <w:bodyDiv w:val="1"/>
      <w:marLeft w:val="0"/>
      <w:marRight w:val="0"/>
      <w:marTop w:val="0"/>
      <w:marBottom w:val="0"/>
      <w:divBdr>
        <w:top w:val="none" w:sz="0" w:space="0" w:color="auto"/>
        <w:left w:val="none" w:sz="0" w:space="0" w:color="auto"/>
        <w:bottom w:val="none" w:sz="0" w:space="0" w:color="auto"/>
        <w:right w:val="none" w:sz="0" w:space="0" w:color="auto"/>
      </w:divBdr>
    </w:div>
    <w:div w:id="778643720">
      <w:bodyDiv w:val="1"/>
      <w:marLeft w:val="0"/>
      <w:marRight w:val="0"/>
      <w:marTop w:val="0"/>
      <w:marBottom w:val="0"/>
      <w:divBdr>
        <w:top w:val="none" w:sz="0" w:space="0" w:color="auto"/>
        <w:left w:val="none" w:sz="0" w:space="0" w:color="auto"/>
        <w:bottom w:val="none" w:sz="0" w:space="0" w:color="auto"/>
        <w:right w:val="none" w:sz="0" w:space="0" w:color="auto"/>
      </w:divBdr>
    </w:div>
    <w:div w:id="778649769">
      <w:bodyDiv w:val="1"/>
      <w:marLeft w:val="0"/>
      <w:marRight w:val="0"/>
      <w:marTop w:val="0"/>
      <w:marBottom w:val="0"/>
      <w:divBdr>
        <w:top w:val="none" w:sz="0" w:space="0" w:color="auto"/>
        <w:left w:val="none" w:sz="0" w:space="0" w:color="auto"/>
        <w:bottom w:val="none" w:sz="0" w:space="0" w:color="auto"/>
        <w:right w:val="none" w:sz="0" w:space="0" w:color="auto"/>
      </w:divBdr>
    </w:div>
    <w:div w:id="779760508">
      <w:bodyDiv w:val="1"/>
      <w:marLeft w:val="0"/>
      <w:marRight w:val="0"/>
      <w:marTop w:val="0"/>
      <w:marBottom w:val="0"/>
      <w:divBdr>
        <w:top w:val="none" w:sz="0" w:space="0" w:color="auto"/>
        <w:left w:val="none" w:sz="0" w:space="0" w:color="auto"/>
        <w:bottom w:val="none" w:sz="0" w:space="0" w:color="auto"/>
        <w:right w:val="none" w:sz="0" w:space="0" w:color="auto"/>
      </w:divBdr>
      <w:divsChild>
        <w:div w:id="92750670">
          <w:marLeft w:val="0"/>
          <w:marRight w:val="0"/>
          <w:marTop w:val="0"/>
          <w:marBottom w:val="0"/>
          <w:divBdr>
            <w:top w:val="none" w:sz="0" w:space="0" w:color="auto"/>
            <w:left w:val="none" w:sz="0" w:space="0" w:color="auto"/>
            <w:bottom w:val="none" w:sz="0" w:space="0" w:color="auto"/>
            <w:right w:val="none" w:sz="0" w:space="0" w:color="auto"/>
          </w:divBdr>
          <w:divsChild>
            <w:div w:id="85423306">
              <w:marLeft w:val="0"/>
              <w:marRight w:val="0"/>
              <w:marTop w:val="0"/>
              <w:marBottom w:val="0"/>
              <w:divBdr>
                <w:top w:val="none" w:sz="0" w:space="0" w:color="auto"/>
                <w:left w:val="none" w:sz="0" w:space="0" w:color="auto"/>
                <w:bottom w:val="none" w:sz="0" w:space="0" w:color="auto"/>
                <w:right w:val="none" w:sz="0" w:space="0" w:color="auto"/>
              </w:divBdr>
              <w:divsChild>
                <w:div w:id="1802114954">
                  <w:marLeft w:val="0"/>
                  <w:marRight w:val="0"/>
                  <w:marTop w:val="0"/>
                  <w:marBottom w:val="0"/>
                  <w:divBdr>
                    <w:top w:val="none" w:sz="0" w:space="0" w:color="auto"/>
                    <w:left w:val="none" w:sz="0" w:space="0" w:color="auto"/>
                    <w:bottom w:val="none" w:sz="0" w:space="0" w:color="auto"/>
                    <w:right w:val="none" w:sz="0" w:space="0" w:color="auto"/>
                  </w:divBdr>
                  <w:divsChild>
                    <w:div w:id="13060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12937">
          <w:marLeft w:val="0"/>
          <w:marRight w:val="0"/>
          <w:marTop w:val="0"/>
          <w:marBottom w:val="0"/>
          <w:divBdr>
            <w:top w:val="none" w:sz="0" w:space="0" w:color="auto"/>
            <w:left w:val="none" w:sz="0" w:space="0" w:color="auto"/>
            <w:bottom w:val="none" w:sz="0" w:space="0" w:color="auto"/>
            <w:right w:val="none" w:sz="0" w:space="0" w:color="auto"/>
          </w:divBdr>
          <w:divsChild>
            <w:div w:id="491025503">
              <w:marLeft w:val="0"/>
              <w:marRight w:val="0"/>
              <w:marTop w:val="0"/>
              <w:marBottom w:val="0"/>
              <w:divBdr>
                <w:top w:val="none" w:sz="0" w:space="0" w:color="auto"/>
                <w:left w:val="none" w:sz="0" w:space="0" w:color="auto"/>
                <w:bottom w:val="none" w:sz="0" w:space="0" w:color="auto"/>
                <w:right w:val="none" w:sz="0" w:space="0" w:color="auto"/>
              </w:divBdr>
              <w:divsChild>
                <w:div w:id="2051268">
                  <w:marLeft w:val="0"/>
                  <w:marRight w:val="0"/>
                  <w:marTop w:val="0"/>
                  <w:marBottom w:val="0"/>
                  <w:divBdr>
                    <w:top w:val="none" w:sz="0" w:space="0" w:color="auto"/>
                    <w:left w:val="none" w:sz="0" w:space="0" w:color="auto"/>
                    <w:bottom w:val="none" w:sz="0" w:space="0" w:color="auto"/>
                    <w:right w:val="none" w:sz="0" w:space="0" w:color="auto"/>
                  </w:divBdr>
                  <w:divsChild>
                    <w:div w:id="5483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418846">
      <w:bodyDiv w:val="1"/>
      <w:marLeft w:val="0"/>
      <w:marRight w:val="0"/>
      <w:marTop w:val="0"/>
      <w:marBottom w:val="0"/>
      <w:divBdr>
        <w:top w:val="none" w:sz="0" w:space="0" w:color="auto"/>
        <w:left w:val="none" w:sz="0" w:space="0" w:color="auto"/>
        <w:bottom w:val="none" w:sz="0" w:space="0" w:color="auto"/>
        <w:right w:val="none" w:sz="0" w:space="0" w:color="auto"/>
      </w:divBdr>
    </w:div>
    <w:div w:id="780614205">
      <w:bodyDiv w:val="1"/>
      <w:marLeft w:val="0"/>
      <w:marRight w:val="0"/>
      <w:marTop w:val="0"/>
      <w:marBottom w:val="0"/>
      <w:divBdr>
        <w:top w:val="none" w:sz="0" w:space="0" w:color="auto"/>
        <w:left w:val="none" w:sz="0" w:space="0" w:color="auto"/>
        <w:bottom w:val="none" w:sz="0" w:space="0" w:color="auto"/>
        <w:right w:val="none" w:sz="0" w:space="0" w:color="auto"/>
      </w:divBdr>
    </w:div>
    <w:div w:id="782116291">
      <w:bodyDiv w:val="1"/>
      <w:marLeft w:val="0"/>
      <w:marRight w:val="0"/>
      <w:marTop w:val="0"/>
      <w:marBottom w:val="0"/>
      <w:divBdr>
        <w:top w:val="none" w:sz="0" w:space="0" w:color="auto"/>
        <w:left w:val="none" w:sz="0" w:space="0" w:color="auto"/>
        <w:bottom w:val="none" w:sz="0" w:space="0" w:color="auto"/>
        <w:right w:val="none" w:sz="0" w:space="0" w:color="auto"/>
      </w:divBdr>
    </w:div>
    <w:div w:id="784924836">
      <w:bodyDiv w:val="1"/>
      <w:marLeft w:val="0"/>
      <w:marRight w:val="0"/>
      <w:marTop w:val="0"/>
      <w:marBottom w:val="0"/>
      <w:divBdr>
        <w:top w:val="none" w:sz="0" w:space="0" w:color="auto"/>
        <w:left w:val="none" w:sz="0" w:space="0" w:color="auto"/>
        <w:bottom w:val="none" w:sz="0" w:space="0" w:color="auto"/>
        <w:right w:val="none" w:sz="0" w:space="0" w:color="auto"/>
      </w:divBdr>
    </w:div>
    <w:div w:id="786435865">
      <w:bodyDiv w:val="1"/>
      <w:marLeft w:val="0"/>
      <w:marRight w:val="0"/>
      <w:marTop w:val="0"/>
      <w:marBottom w:val="0"/>
      <w:divBdr>
        <w:top w:val="none" w:sz="0" w:space="0" w:color="auto"/>
        <w:left w:val="none" w:sz="0" w:space="0" w:color="auto"/>
        <w:bottom w:val="none" w:sz="0" w:space="0" w:color="auto"/>
        <w:right w:val="none" w:sz="0" w:space="0" w:color="auto"/>
      </w:divBdr>
    </w:div>
    <w:div w:id="788596387">
      <w:bodyDiv w:val="1"/>
      <w:marLeft w:val="0"/>
      <w:marRight w:val="0"/>
      <w:marTop w:val="0"/>
      <w:marBottom w:val="0"/>
      <w:divBdr>
        <w:top w:val="none" w:sz="0" w:space="0" w:color="auto"/>
        <w:left w:val="none" w:sz="0" w:space="0" w:color="auto"/>
        <w:bottom w:val="none" w:sz="0" w:space="0" w:color="auto"/>
        <w:right w:val="none" w:sz="0" w:space="0" w:color="auto"/>
      </w:divBdr>
    </w:div>
    <w:div w:id="789781023">
      <w:bodyDiv w:val="1"/>
      <w:marLeft w:val="0"/>
      <w:marRight w:val="0"/>
      <w:marTop w:val="0"/>
      <w:marBottom w:val="0"/>
      <w:divBdr>
        <w:top w:val="none" w:sz="0" w:space="0" w:color="auto"/>
        <w:left w:val="none" w:sz="0" w:space="0" w:color="auto"/>
        <w:bottom w:val="none" w:sz="0" w:space="0" w:color="auto"/>
        <w:right w:val="none" w:sz="0" w:space="0" w:color="auto"/>
      </w:divBdr>
    </w:div>
    <w:div w:id="790173383">
      <w:bodyDiv w:val="1"/>
      <w:marLeft w:val="0"/>
      <w:marRight w:val="0"/>
      <w:marTop w:val="0"/>
      <w:marBottom w:val="0"/>
      <w:divBdr>
        <w:top w:val="none" w:sz="0" w:space="0" w:color="auto"/>
        <w:left w:val="none" w:sz="0" w:space="0" w:color="auto"/>
        <w:bottom w:val="none" w:sz="0" w:space="0" w:color="auto"/>
        <w:right w:val="none" w:sz="0" w:space="0" w:color="auto"/>
      </w:divBdr>
    </w:div>
    <w:div w:id="799960212">
      <w:bodyDiv w:val="1"/>
      <w:marLeft w:val="0"/>
      <w:marRight w:val="0"/>
      <w:marTop w:val="0"/>
      <w:marBottom w:val="0"/>
      <w:divBdr>
        <w:top w:val="none" w:sz="0" w:space="0" w:color="auto"/>
        <w:left w:val="none" w:sz="0" w:space="0" w:color="auto"/>
        <w:bottom w:val="none" w:sz="0" w:space="0" w:color="auto"/>
        <w:right w:val="none" w:sz="0" w:space="0" w:color="auto"/>
      </w:divBdr>
    </w:div>
    <w:div w:id="800852735">
      <w:bodyDiv w:val="1"/>
      <w:marLeft w:val="0"/>
      <w:marRight w:val="0"/>
      <w:marTop w:val="0"/>
      <w:marBottom w:val="0"/>
      <w:divBdr>
        <w:top w:val="none" w:sz="0" w:space="0" w:color="auto"/>
        <w:left w:val="none" w:sz="0" w:space="0" w:color="auto"/>
        <w:bottom w:val="none" w:sz="0" w:space="0" w:color="auto"/>
        <w:right w:val="none" w:sz="0" w:space="0" w:color="auto"/>
      </w:divBdr>
    </w:div>
    <w:div w:id="802885246">
      <w:bodyDiv w:val="1"/>
      <w:marLeft w:val="0"/>
      <w:marRight w:val="0"/>
      <w:marTop w:val="0"/>
      <w:marBottom w:val="0"/>
      <w:divBdr>
        <w:top w:val="none" w:sz="0" w:space="0" w:color="auto"/>
        <w:left w:val="none" w:sz="0" w:space="0" w:color="auto"/>
        <w:bottom w:val="none" w:sz="0" w:space="0" w:color="auto"/>
        <w:right w:val="none" w:sz="0" w:space="0" w:color="auto"/>
      </w:divBdr>
    </w:div>
    <w:div w:id="804278237">
      <w:bodyDiv w:val="1"/>
      <w:marLeft w:val="0"/>
      <w:marRight w:val="0"/>
      <w:marTop w:val="0"/>
      <w:marBottom w:val="0"/>
      <w:divBdr>
        <w:top w:val="none" w:sz="0" w:space="0" w:color="auto"/>
        <w:left w:val="none" w:sz="0" w:space="0" w:color="auto"/>
        <w:bottom w:val="none" w:sz="0" w:space="0" w:color="auto"/>
        <w:right w:val="none" w:sz="0" w:space="0" w:color="auto"/>
      </w:divBdr>
    </w:div>
    <w:div w:id="805584210">
      <w:bodyDiv w:val="1"/>
      <w:marLeft w:val="0"/>
      <w:marRight w:val="0"/>
      <w:marTop w:val="0"/>
      <w:marBottom w:val="0"/>
      <w:divBdr>
        <w:top w:val="none" w:sz="0" w:space="0" w:color="auto"/>
        <w:left w:val="none" w:sz="0" w:space="0" w:color="auto"/>
        <w:bottom w:val="none" w:sz="0" w:space="0" w:color="auto"/>
        <w:right w:val="none" w:sz="0" w:space="0" w:color="auto"/>
      </w:divBdr>
    </w:div>
    <w:div w:id="805859527">
      <w:bodyDiv w:val="1"/>
      <w:marLeft w:val="0"/>
      <w:marRight w:val="0"/>
      <w:marTop w:val="0"/>
      <w:marBottom w:val="0"/>
      <w:divBdr>
        <w:top w:val="none" w:sz="0" w:space="0" w:color="auto"/>
        <w:left w:val="none" w:sz="0" w:space="0" w:color="auto"/>
        <w:bottom w:val="none" w:sz="0" w:space="0" w:color="auto"/>
        <w:right w:val="none" w:sz="0" w:space="0" w:color="auto"/>
      </w:divBdr>
    </w:div>
    <w:div w:id="807092657">
      <w:bodyDiv w:val="1"/>
      <w:marLeft w:val="0"/>
      <w:marRight w:val="0"/>
      <w:marTop w:val="0"/>
      <w:marBottom w:val="0"/>
      <w:divBdr>
        <w:top w:val="none" w:sz="0" w:space="0" w:color="auto"/>
        <w:left w:val="none" w:sz="0" w:space="0" w:color="auto"/>
        <w:bottom w:val="none" w:sz="0" w:space="0" w:color="auto"/>
        <w:right w:val="none" w:sz="0" w:space="0" w:color="auto"/>
      </w:divBdr>
    </w:div>
    <w:div w:id="807547701">
      <w:bodyDiv w:val="1"/>
      <w:marLeft w:val="0"/>
      <w:marRight w:val="0"/>
      <w:marTop w:val="0"/>
      <w:marBottom w:val="0"/>
      <w:divBdr>
        <w:top w:val="none" w:sz="0" w:space="0" w:color="auto"/>
        <w:left w:val="none" w:sz="0" w:space="0" w:color="auto"/>
        <w:bottom w:val="none" w:sz="0" w:space="0" w:color="auto"/>
        <w:right w:val="none" w:sz="0" w:space="0" w:color="auto"/>
      </w:divBdr>
    </w:div>
    <w:div w:id="811942859">
      <w:bodyDiv w:val="1"/>
      <w:marLeft w:val="0"/>
      <w:marRight w:val="0"/>
      <w:marTop w:val="0"/>
      <w:marBottom w:val="0"/>
      <w:divBdr>
        <w:top w:val="none" w:sz="0" w:space="0" w:color="auto"/>
        <w:left w:val="none" w:sz="0" w:space="0" w:color="auto"/>
        <w:bottom w:val="none" w:sz="0" w:space="0" w:color="auto"/>
        <w:right w:val="none" w:sz="0" w:space="0" w:color="auto"/>
      </w:divBdr>
    </w:div>
    <w:div w:id="814568462">
      <w:bodyDiv w:val="1"/>
      <w:marLeft w:val="0"/>
      <w:marRight w:val="0"/>
      <w:marTop w:val="0"/>
      <w:marBottom w:val="0"/>
      <w:divBdr>
        <w:top w:val="none" w:sz="0" w:space="0" w:color="auto"/>
        <w:left w:val="none" w:sz="0" w:space="0" w:color="auto"/>
        <w:bottom w:val="none" w:sz="0" w:space="0" w:color="auto"/>
        <w:right w:val="none" w:sz="0" w:space="0" w:color="auto"/>
      </w:divBdr>
    </w:div>
    <w:div w:id="817111929">
      <w:bodyDiv w:val="1"/>
      <w:marLeft w:val="0"/>
      <w:marRight w:val="0"/>
      <w:marTop w:val="0"/>
      <w:marBottom w:val="0"/>
      <w:divBdr>
        <w:top w:val="none" w:sz="0" w:space="0" w:color="auto"/>
        <w:left w:val="none" w:sz="0" w:space="0" w:color="auto"/>
        <w:bottom w:val="none" w:sz="0" w:space="0" w:color="auto"/>
        <w:right w:val="none" w:sz="0" w:space="0" w:color="auto"/>
      </w:divBdr>
    </w:div>
    <w:div w:id="820194339">
      <w:bodyDiv w:val="1"/>
      <w:marLeft w:val="0"/>
      <w:marRight w:val="0"/>
      <w:marTop w:val="0"/>
      <w:marBottom w:val="0"/>
      <w:divBdr>
        <w:top w:val="none" w:sz="0" w:space="0" w:color="auto"/>
        <w:left w:val="none" w:sz="0" w:space="0" w:color="auto"/>
        <w:bottom w:val="none" w:sz="0" w:space="0" w:color="auto"/>
        <w:right w:val="none" w:sz="0" w:space="0" w:color="auto"/>
      </w:divBdr>
    </w:div>
    <w:div w:id="820927532">
      <w:bodyDiv w:val="1"/>
      <w:marLeft w:val="0"/>
      <w:marRight w:val="0"/>
      <w:marTop w:val="0"/>
      <w:marBottom w:val="0"/>
      <w:divBdr>
        <w:top w:val="none" w:sz="0" w:space="0" w:color="auto"/>
        <w:left w:val="none" w:sz="0" w:space="0" w:color="auto"/>
        <w:bottom w:val="none" w:sz="0" w:space="0" w:color="auto"/>
        <w:right w:val="none" w:sz="0" w:space="0" w:color="auto"/>
      </w:divBdr>
    </w:div>
    <w:div w:id="821389343">
      <w:bodyDiv w:val="1"/>
      <w:marLeft w:val="0"/>
      <w:marRight w:val="0"/>
      <w:marTop w:val="0"/>
      <w:marBottom w:val="0"/>
      <w:divBdr>
        <w:top w:val="none" w:sz="0" w:space="0" w:color="auto"/>
        <w:left w:val="none" w:sz="0" w:space="0" w:color="auto"/>
        <w:bottom w:val="none" w:sz="0" w:space="0" w:color="auto"/>
        <w:right w:val="none" w:sz="0" w:space="0" w:color="auto"/>
      </w:divBdr>
    </w:div>
    <w:div w:id="821434080">
      <w:bodyDiv w:val="1"/>
      <w:marLeft w:val="0"/>
      <w:marRight w:val="0"/>
      <w:marTop w:val="0"/>
      <w:marBottom w:val="0"/>
      <w:divBdr>
        <w:top w:val="none" w:sz="0" w:space="0" w:color="auto"/>
        <w:left w:val="none" w:sz="0" w:space="0" w:color="auto"/>
        <w:bottom w:val="none" w:sz="0" w:space="0" w:color="auto"/>
        <w:right w:val="none" w:sz="0" w:space="0" w:color="auto"/>
      </w:divBdr>
    </w:div>
    <w:div w:id="821584757">
      <w:bodyDiv w:val="1"/>
      <w:marLeft w:val="0"/>
      <w:marRight w:val="0"/>
      <w:marTop w:val="0"/>
      <w:marBottom w:val="0"/>
      <w:divBdr>
        <w:top w:val="none" w:sz="0" w:space="0" w:color="auto"/>
        <w:left w:val="none" w:sz="0" w:space="0" w:color="auto"/>
        <w:bottom w:val="none" w:sz="0" w:space="0" w:color="auto"/>
        <w:right w:val="none" w:sz="0" w:space="0" w:color="auto"/>
      </w:divBdr>
    </w:div>
    <w:div w:id="826671537">
      <w:bodyDiv w:val="1"/>
      <w:marLeft w:val="0"/>
      <w:marRight w:val="0"/>
      <w:marTop w:val="0"/>
      <w:marBottom w:val="0"/>
      <w:divBdr>
        <w:top w:val="none" w:sz="0" w:space="0" w:color="auto"/>
        <w:left w:val="none" w:sz="0" w:space="0" w:color="auto"/>
        <w:bottom w:val="none" w:sz="0" w:space="0" w:color="auto"/>
        <w:right w:val="none" w:sz="0" w:space="0" w:color="auto"/>
      </w:divBdr>
    </w:div>
    <w:div w:id="831094555">
      <w:bodyDiv w:val="1"/>
      <w:marLeft w:val="0"/>
      <w:marRight w:val="0"/>
      <w:marTop w:val="0"/>
      <w:marBottom w:val="0"/>
      <w:divBdr>
        <w:top w:val="none" w:sz="0" w:space="0" w:color="auto"/>
        <w:left w:val="none" w:sz="0" w:space="0" w:color="auto"/>
        <w:bottom w:val="none" w:sz="0" w:space="0" w:color="auto"/>
        <w:right w:val="none" w:sz="0" w:space="0" w:color="auto"/>
      </w:divBdr>
    </w:div>
    <w:div w:id="843864479">
      <w:bodyDiv w:val="1"/>
      <w:marLeft w:val="0"/>
      <w:marRight w:val="0"/>
      <w:marTop w:val="0"/>
      <w:marBottom w:val="0"/>
      <w:divBdr>
        <w:top w:val="none" w:sz="0" w:space="0" w:color="auto"/>
        <w:left w:val="none" w:sz="0" w:space="0" w:color="auto"/>
        <w:bottom w:val="none" w:sz="0" w:space="0" w:color="auto"/>
        <w:right w:val="none" w:sz="0" w:space="0" w:color="auto"/>
      </w:divBdr>
      <w:divsChild>
        <w:div w:id="450053375">
          <w:marLeft w:val="0"/>
          <w:marRight w:val="0"/>
          <w:marTop w:val="0"/>
          <w:marBottom w:val="0"/>
          <w:divBdr>
            <w:top w:val="single" w:sz="2" w:space="0" w:color="E3E3E3"/>
            <w:left w:val="single" w:sz="2" w:space="0" w:color="E3E3E3"/>
            <w:bottom w:val="single" w:sz="2" w:space="0" w:color="E3E3E3"/>
            <w:right w:val="single" w:sz="2" w:space="0" w:color="E3E3E3"/>
          </w:divBdr>
          <w:divsChild>
            <w:div w:id="1911695597">
              <w:marLeft w:val="0"/>
              <w:marRight w:val="0"/>
              <w:marTop w:val="0"/>
              <w:marBottom w:val="0"/>
              <w:divBdr>
                <w:top w:val="single" w:sz="2" w:space="0" w:color="E3E3E3"/>
                <w:left w:val="single" w:sz="2" w:space="0" w:color="E3E3E3"/>
                <w:bottom w:val="single" w:sz="2" w:space="0" w:color="E3E3E3"/>
                <w:right w:val="single" w:sz="2" w:space="0" w:color="E3E3E3"/>
              </w:divBdr>
              <w:divsChild>
                <w:div w:id="2124417685">
                  <w:marLeft w:val="0"/>
                  <w:marRight w:val="0"/>
                  <w:marTop w:val="0"/>
                  <w:marBottom w:val="0"/>
                  <w:divBdr>
                    <w:top w:val="single" w:sz="2" w:space="0" w:color="E3E3E3"/>
                    <w:left w:val="single" w:sz="2" w:space="0" w:color="E3E3E3"/>
                    <w:bottom w:val="single" w:sz="2" w:space="0" w:color="E3E3E3"/>
                    <w:right w:val="single" w:sz="2" w:space="0" w:color="E3E3E3"/>
                  </w:divBdr>
                  <w:divsChild>
                    <w:div w:id="175119335">
                      <w:marLeft w:val="0"/>
                      <w:marRight w:val="0"/>
                      <w:marTop w:val="0"/>
                      <w:marBottom w:val="0"/>
                      <w:divBdr>
                        <w:top w:val="single" w:sz="2" w:space="0" w:color="E3E3E3"/>
                        <w:left w:val="single" w:sz="2" w:space="0" w:color="E3E3E3"/>
                        <w:bottom w:val="single" w:sz="2" w:space="0" w:color="E3E3E3"/>
                        <w:right w:val="single" w:sz="2" w:space="0" w:color="E3E3E3"/>
                      </w:divBdr>
                      <w:divsChild>
                        <w:div w:id="693311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0664400">
          <w:marLeft w:val="0"/>
          <w:marRight w:val="0"/>
          <w:marTop w:val="0"/>
          <w:marBottom w:val="0"/>
          <w:divBdr>
            <w:top w:val="single" w:sz="2" w:space="0" w:color="E3E3E3"/>
            <w:left w:val="single" w:sz="2" w:space="0" w:color="E3E3E3"/>
            <w:bottom w:val="single" w:sz="2" w:space="0" w:color="E3E3E3"/>
            <w:right w:val="single" w:sz="2" w:space="0" w:color="E3E3E3"/>
          </w:divBdr>
          <w:divsChild>
            <w:div w:id="410784061">
              <w:marLeft w:val="0"/>
              <w:marRight w:val="0"/>
              <w:marTop w:val="0"/>
              <w:marBottom w:val="0"/>
              <w:divBdr>
                <w:top w:val="single" w:sz="2" w:space="0" w:color="E3E3E3"/>
                <w:left w:val="single" w:sz="2" w:space="0" w:color="E3E3E3"/>
                <w:bottom w:val="single" w:sz="2" w:space="0" w:color="E3E3E3"/>
                <w:right w:val="single" w:sz="2" w:space="0" w:color="E3E3E3"/>
              </w:divBdr>
            </w:div>
            <w:div w:id="1651254331">
              <w:marLeft w:val="0"/>
              <w:marRight w:val="0"/>
              <w:marTop w:val="0"/>
              <w:marBottom w:val="0"/>
              <w:divBdr>
                <w:top w:val="single" w:sz="2" w:space="0" w:color="E3E3E3"/>
                <w:left w:val="single" w:sz="2" w:space="0" w:color="E3E3E3"/>
                <w:bottom w:val="single" w:sz="2" w:space="0" w:color="E3E3E3"/>
                <w:right w:val="single" w:sz="2" w:space="0" w:color="E3E3E3"/>
              </w:divBdr>
              <w:divsChild>
                <w:div w:id="2029137689">
                  <w:marLeft w:val="0"/>
                  <w:marRight w:val="0"/>
                  <w:marTop w:val="0"/>
                  <w:marBottom w:val="0"/>
                  <w:divBdr>
                    <w:top w:val="single" w:sz="2" w:space="0" w:color="E3E3E3"/>
                    <w:left w:val="single" w:sz="2" w:space="0" w:color="E3E3E3"/>
                    <w:bottom w:val="single" w:sz="2" w:space="0" w:color="E3E3E3"/>
                    <w:right w:val="single" w:sz="2" w:space="0" w:color="E3E3E3"/>
                  </w:divBdr>
                  <w:divsChild>
                    <w:div w:id="1139107717">
                      <w:marLeft w:val="0"/>
                      <w:marRight w:val="0"/>
                      <w:marTop w:val="0"/>
                      <w:marBottom w:val="0"/>
                      <w:divBdr>
                        <w:top w:val="single" w:sz="2" w:space="0" w:color="E3E3E3"/>
                        <w:left w:val="single" w:sz="2" w:space="0" w:color="E3E3E3"/>
                        <w:bottom w:val="single" w:sz="2" w:space="0" w:color="E3E3E3"/>
                        <w:right w:val="single" w:sz="2" w:space="0" w:color="E3E3E3"/>
                      </w:divBdr>
                      <w:divsChild>
                        <w:div w:id="1508132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44442741">
      <w:bodyDiv w:val="1"/>
      <w:marLeft w:val="0"/>
      <w:marRight w:val="0"/>
      <w:marTop w:val="0"/>
      <w:marBottom w:val="0"/>
      <w:divBdr>
        <w:top w:val="none" w:sz="0" w:space="0" w:color="auto"/>
        <w:left w:val="none" w:sz="0" w:space="0" w:color="auto"/>
        <w:bottom w:val="none" w:sz="0" w:space="0" w:color="auto"/>
        <w:right w:val="none" w:sz="0" w:space="0" w:color="auto"/>
      </w:divBdr>
    </w:div>
    <w:div w:id="845481634">
      <w:bodyDiv w:val="1"/>
      <w:marLeft w:val="0"/>
      <w:marRight w:val="0"/>
      <w:marTop w:val="0"/>
      <w:marBottom w:val="0"/>
      <w:divBdr>
        <w:top w:val="none" w:sz="0" w:space="0" w:color="auto"/>
        <w:left w:val="none" w:sz="0" w:space="0" w:color="auto"/>
        <w:bottom w:val="none" w:sz="0" w:space="0" w:color="auto"/>
        <w:right w:val="none" w:sz="0" w:space="0" w:color="auto"/>
      </w:divBdr>
    </w:div>
    <w:div w:id="849759650">
      <w:bodyDiv w:val="1"/>
      <w:marLeft w:val="0"/>
      <w:marRight w:val="0"/>
      <w:marTop w:val="0"/>
      <w:marBottom w:val="0"/>
      <w:divBdr>
        <w:top w:val="none" w:sz="0" w:space="0" w:color="auto"/>
        <w:left w:val="none" w:sz="0" w:space="0" w:color="auto"/>
        <w:bottom w:val="none" w:sz="0" w:space="0" w:color="auto"/>
        <w:right w:val="none" w:sz="0" w:space="0" w:color="auto"/>
      </w:divBdr>
    </w:div>
    <w:div w:id="857155245">
      <w:bodyDiv w:val="1"/>
      <w:marLeft w:val="0"/>
      <w:marRight w:val="0"/>
      <w:marTop w:val="0"/>
      <w:marBottom w:val="0"/>
      <w:divBdr>
        <w:top w:val="none" w:sz="0" w:space="0" w:color="auto"/>
        <w:left w:val="none" w:sz="0" w:space="0" w:color="auto"/>
        <w:bottom w:val="none" w:sz="0" w:space="0" w:color="auto"/>
        <w:right w:val="none" w:sz="0" w:space="0" w:color="auto"/>
      </w:divBdr>
    </w:div>
    <w:div w:id="859587969">
      <w:bodyDiv w:val="1"/>
      <w:marLeft w:val="0"/>
      <w:marRight w:val="0"/>
      <w:marTop w:val="0"/>
      <w:marBottom w:val="0"/>
      <w:divBdr>
        <w:top w:val="none" w:sz="0" w:space="0" w:color="auto"/>
        <w:left w:val="none" w:sz="0" w:space="0" w:color="auto"/>
        <w:bottom w:val="none" w:sz="0" w:space="0" w:color="auto"/>
        <w:right w:val="none" w:sz="0" w:space="0" w:color="auto"/>
      </w:divBdr>
    </w:div>
    <w:div w:id="859901660">
      <w:bodyDiv w:val="1"/>
      <w:marLeft w:val="0"/>
      <w:marRight w:val="0"/>
      <w:marTop w:val="0"/>
      <w:marBottom w:val="0"/>
      <w:divBdr>
        <w:top w:val="none" w:sz="0" w:space="0" w:color="auto"/>
        <w:left w:val="none" w:sz="0" w:space="0" w:color="auto"/>
        <w:bottom w:val="none" w:sz="0" w:space="0" w:color="auto"/>
        <w:right w:val="none" w:sz="0" w:space="0" w:color="auto"/>
      </w:divBdr>
    </w:div>
    <w:div w:id="863321767">
      <w:bodyDiv w:val="1"/>
      <w:marLeft w:val="0"/>
      <w:marRight w:val="0"/>
      <w:marTop w:val="0"/>
      <w:marBottom w:val="0"/>
      <w:divBdr>
        <w:top w:val="none" w:sz="0" w:space="0" w:color="auto"/>
        <w:left w:val="none" w:sz="0" w:space="0" w:color="auto"/>
        <w:bottom w:val="none" w:sz="0" w:space="0" w:color="auto"/>
        <w:right w:val="none" w:sz="0" w:space="0" w:color="auto"/>
      </w:divBdr>
    </w:div>
    <w:div w:id="863830169">
      <w:bodyDiv w:val="1"/>
      <w:marLeft w:val="0"/>
      <w:marRight w:val="0"/>
      <w:marTop w:val="0"/>
      <w:marBottom w:val="0"/>
      <w:divBdr>
        <w:top w:val="none" w:sz="0" w:space="0" w:color="auto"/>
        <w:left w:val="none" w:sz="0" w:space="0" w:color="auto"/>
        <w:bottom w:val="none" w:sz="0" w:space="0" w:color="auto"/>
        <w:right w:val="none" w:sz="0" w:space="0" w:color="auto"/>
      </w:divBdr>
    </w:div>
    <w:div w:id="864906721">
      <w:bodyDiv w:val="1"/>
      <w:marLeft w:val="0"/>
      <w:marRight w:val="0"/>
      <w:marTop w:val="0"/>
      <w:marBottom w:val="0"/>
      <w:divBdr>
        <w:top w:val="none" w:sz="0" w:space="0" w:color="auto"/>
        <w:left w:val="none" w:sz="0" w:space="0" w:color="auto"/>
        <w:bottom w:val="none" w:sz="0" w:space="0" w:color="auto"/>
        <w:right w:val="none" w:sz="0" w:space="0" w:color="auto"/>
      </w:divBdr>
    </w:div>
    <w:div w:id="869030598">
      <w:bodyDiv w:val="1"/>
      <w:marLeft w:val="0"/>
      <w:marRight w:val="0"/>
      <w:marTop w:val="0"/>
      <w:marBottom w:val="0"/>
      <w:divBdr>
        <w:top w:val="none" w:sz="0" w:space="0" w:color="auto"/>
        <w:left w:val="none" w:sz="0" w:space="0" w:color="auto"/>
        <w:bottom w:val="none" w:sz="0" w:space="0" w:color="auto"/>
        <w:right w:val="none" w:sz="0" w:space="0" w:color="auto"/>
      </w:divBdr>
    </w:div>
    <w:div w:id="869420084">
      <w:bodyDiv w:val="1"/>
      <w:marLeft w:val="0"/>
      <w:marRight w:val="0"/>
      <w:marTop w:val="0"/>
      <w:marBottom w:val="0"/>
      <w:divBdr>
        <w:top w:val="none" w:sz="0" w:space="0" w:color="auto"/>
        <w:left w:val="none" w:sz="0" w:space="0" w:color="auto"/>
        <w:bottom w:val="none" w:sz="0" w:space="0" w:color="auto"/>
        <w:right w:val="none" w:sz="0" w:space="0" w:color="auto"/>
      </w:divBdr>
    </w:div>
    <w:div w:id="869994759">
      <w:bodyDiv w:val="1"/>
      <w:marLeft w:val="0"/>
      <w:marRight w:val="0"/>
      <w:marTop w:val="0"/>
      <w:marBottom w:val="0"/>
      <w:divBdr>
        <w:top w:val="none" w:sz="0" w:space="0" w:color="auto"/>
        <w:left w:val="none" w:sz="0" w:space="0" w:color="auto"/>
        <w:bottom w:val="none" w:sz="0" w:space="0" w:color="auto"/>
        <w:right w:val="none" w:sz="0" w:space="0" w:color="auto"/>
      </w:divBdr>
    </w:div>
    <w:div w:id="870144272">
      <w:bodyDiv w:val="1"/>
      <w:marLeft w:val="0"/>
      <w:marRight w:val="0"/>
      <w:marTop w:val="0"/>
      <w:marBottom w:val="0"/>
      <w:divBdr>
        <w:top w:val="none" w:sz="0" w:space="0" w:color="auto"/>
        <w:left w:val="none" w:sz="0" w:space="0" w:color="auto"/>
        <w:bottom w:val="none" w:sz="0" w:space="0" w:color="auto"/>
        <w:right w:val="none" w:sz="0" w:space="0" w:color="auto"/>
      </w:divBdr>
    </w:div>
    <w:div w:id="870990652">
      <w:bodyDiv w:val="1"/>
      <w:marLeft w:val="0"/>
      <w:marRight w:val="0"/>
      <w:marTop w:val="0"/>
      <w:marBottom w:val="0"/>
      <w:divBdr>
        <w:top w:val="none" w:sz="0" w:space="0" w:color="auto"/>
        <w:left w:val="none" w:sz="0" w:space="0" w:color="auto"/>
        <w:bottom w:val="none" w:sz="0" w:space="0" w:color="auto"/>
        <w:right w:val="none" w:sz="0" w:space="0" w:color="auto"/>
      </w:divBdr>
    </w:div>
    <w:div w:id="877855774">
      <w:bodyDiv w:val="1"/>
      <w:marLeft w:val="0"/>
      <w:marRight w:val="0"/>
      <w:marTop w:val="0"/>
      <w:marBottom w:val="0"/>
      <w:divBdr>
        <w:top w:val="none" w:sz="0" w:space="0" w:color="auto"/>
        <w:left w:val="none" w:sz="0" w:space="0" w:color="auto"/>
        <w:bottom w:val="none" w:sz="0" w:space="0" w:color="auto"/>
        <w:right w:val="none" w:sz="0" w:space="0" w:color="auto"/>
      </w:divBdr>
    </w:div>
    <w:div w:id="884948137">
      <w:bodyDiv w:val="1"/>
      <w:marLeft w:val="0"/>
      <w:marRight w:val="0"/>
      <w:marTop w:val="0"/>
      <w:marBottom w:val="0"/>
      <w:divBdr>
        <w:top w:val="none" w:sz="0" w:space="0" w:color="auto"/>
        <w:left w:val="none" w:sz="0" w:space="0" w:color="auto"/>
        <w:bottom w:val="none" w:sz="0" w:space="0" w:color="auto"/>
        <w:right w:val="none" w:sz="0" w:space="0" w:color="auto"/>
      </w:divBdr>
    </w:div>
    <w:div w:id="887764838">
      <w:bodyDiv w:val="1"/>
      <w:marLeft w:val="0"/>
      <w:marRight w:val="0"/>
      <w:marTop w:val="0"/>
      <w:marBottom w:val="0"/>
      <w:divBdr>
        <w:top w:val="none" w:sz="0" w:space="0" w:color="auto"/>
        <w:left w:val="none" w:sz="0" w:space="0" w:color="auto"/>
        <w:bottom w:val="none" w:sz="0" w:space="0" w:color="auto"/>
        <w:right w:val="none" w:sz="0" w:space="0" w:color="auto"/>
      </w:divBdr>
    </w:div>
    <w:div w:id="890578968">
      <w:bodyDiv w:val="1"/>
      <w:marLeft w:val="0"/>
      <w:marRight w:val="0"/>
      <w:marTop w:val="0"/>
      <w:marBottom w:val="0"/>
      <w:divBdr>
        <w:top w:val="none" w:sz="0" w:space="0" w:color="auto"/>
        <w:left w:val="none" w:sz="0" w:space="0" w:color="auto"/>
        <w:bottom w:val="none" w:sz="0" w:space="0" w:color="auto"/>
        <w:right w:val="none" w:sz="0" w:space="0" w:color="auto"/>
      </w:divBdr>
    </w:div>
    <w:div w:id="891228987">
      <w:bodyDiv w:val="1"/>
      <w:marLeft w:val="0"/>
      <w:marRight w:val="0"/>
      <w:marTop w:val="0"/>
      <w:marBottom w:val="0"/>
      <w:divBdr>
        <w:top w:val="none" w:sz="0" w:space="0" w:color="auto"/>
        <w:left w:val="none" w:sz="0" w:space="0" w:color="auto"/>
        <w:bottom w:val="none" w:sz="0" w:space="0" w:color="auto"/>
        <w:right w:val="none" w:sz="0" w:space="0" w:color="auto"/>
      </w:divBdr>
    </w:div>
    <w:div w:id="893202156">
      <w:bodyDiv w:val="1"/>
      <w:marLeft w:val="0"/>
      <w:marRight w:val="0"/>
      <w:marTop w:val="0"/>
      <w:marBottom w:val="0"/>
      <w:divBdr>
        <w:top w:val="none" w:sz="0" w:space="0" w:color="auto"/>
        <w:left w:val="none" w:sz="0" w:space="0" w:color="auto"/>
        <w:bottom w:val="none" w:sz="0" w:space="0" w:color="auto"/>
        <w:right w:val="none" w:sz="0" w:space="0" w:color="auto"/>
      </w:divBdr>
    </w:div>
    <w:div w:id="893271936">
      <w:bodyDiv w:val="1"/>
      <w:marLeft w:val="0"/>
      <w:marRight w:val="0"/>
      <w:marTop w:val="0"/>
      <w:marBottom w:val="0"/>
      <w:divBdr>
        <w:top w:val="none" w:sz="0" w:space="0" w:color="auto"/>
        <w:left w:val="none" w:sz="0" w:space="0" w:color="auto"/>
        <w:bottom w:val="none" w:sz="0" w:space="0" w:color="auto"/>
        <w:right w:val="none" w:sz="0" w:space="0" w:color="auto"/>
      </w:divBdr>
    </w:div>
    <w:div w:id="895624146">
      <w:bodyDiv w:val="1"/>
      <w:marLeft w:val="0"/>
      <w:marRight w:val="0"/>
      <w:marTop w:val="0"/>
      <w:marBottom w:val="0"/>
      <w:divBdr>
        <w:top w:val="none" w:sz="0" w:space="0" w:color="auto"/>
        <w:left w:val="none" w:sz="0" w:space="0" w:color="auto"/>
        <w:bottom w:val="none" w:sz="0" w:space="0" w:color="auto"/>
        <w:right w:val="none" w:sz="0" w:space="0" w:color="auto"/>
      </w:divBdr>
    </w:div>
    <w:div w:id="897982083">
      <w:bodyDiv w:val="1"/>
      <w:marLeft w:val="0"/>
      <w:marRight w:val="0"/>
      <w:marTop w:val="0"/>
      <w:marBottom w:val="0"/>
      <w:divBdr>
        <w:top w:val="none" w:sz="0" w:space="0" w:color="auto"/>
        <w:left w:val="none" w:sz="0" w:space="0" w:color="auto"/>
        <w:bottom w:val="none" w:sz="0" w:space="0" w:color="auto"/>
        <w:right w:val="none" w:sz="0" w:space="0" w:color="auto"/>
      </w:divBdr>
    </w:div>
    <w:div w:id="898397452">
      <w:bodyDiv w:val="1"/>
      <w:marLeft w:val="0"/>
      <w:marRight w:val="0"/>
      <w:marTop w:val="0"/>
      <w:marBottom w:val="0"/>
      <w:divBdr>
        <w:top w:val="none" w:sz="0" w:space="0" w:color="auto"/>
        <w:left w:val="none" w:sz="0" w:space="0" w:color="auto"/>
        <w:bottom w:val="none" w:sz="0" w:space="0" w:color="auto"/>
        <w:right w:val="none" w:sz="0" w:space="0" w:color="auto"/>
      </w:divBdr>
    </w:div>
    <w:div w:id="903369658">
      <w:bodyDiv w:val="1"/>
      <w:marLeft w:val="0"/>
      <w:marRight w:val="0"/>
      <w:marTop w:val="0"/>
      <w:marBottom w:val="0"/>
      <w:divBdr>
        <w:top w:val="none" w:sz="0" w:space="0" w:color="auto"/>
        <w:left w:val="none" w:sz="0" w:space="0" w:color="auto"/>
        <w:bottom w:val="none" w:sz="0" w:space="0" w:color="auto"/>
        <w:right w:val="none" w:sz="0" w:space="0" w:color="auto"/>
      </w:divBdr>
    </w:div>
    <w:div w:id="912550115">
      <w:bodyDiv w:val="1"/>
      <w:marLeft w:val="0"/>
      <w:marRight w:val="0"/>
      <w:marTop w:val="0"/>
      <w:marBottom w:val="0"/>
      <w:divBdr>
        <w:top w:val="none" w:sz="0" w:space="0" w:color="auto"/>
        <w:left w:val="none" w:sz="0" w:space="0" w:color="auto"/>
        <w:bottom w:val="none" w:sz="0" w:space="0" w:color="auto"/>
        <w:right w:val="none" w:sz="0" w:space="0" w:color="auto"/>
      </w:divBdr>
      <w:divsChild>
        <w:div w:id="145124416">
          <w:marLeft w:val="0"/>
          <w:marRight w:val="0"/>
          <w:marTop w:val="0"/>
          <w:marBottom w:val="0"/>
          <w:divBdr>
            <w:top w:val="single" w:sz="2" w:space="0" w:color="E3E3E3"/>
            <w:left w:val="single" w:sz="2" w:space="0" w:color="E3E3E3"/>
            <w:bottom w:val="single" w:sz="2" w:space="0" w:color="E3E3E3"/>
            <w:right w:val="single" w:sz="2" w:space="0" w:color="E3E3E3"/>
          </w:divBdr>
          <w:divsChild>
            <w:div w:id="1338382364">
              <w:marLeft w:val="0"/>
              <w:marRight w:val="0"/>
              <w:marTop w:val="0"/>
              <w:marBottom w:val="0"/>
              <w:divBdr>
                <w:top w:val="single" w:sz="2" w:space="0" w:color="E3E3E3"/>
                <w:left w:val="single" w:sz="2" w:space="0" w:color="E3E3E3"/>
                <w:bottom w:val="single" w:sz="2" w:space="0" w:color="E3E3E3"/>
                <w:right w:val="single" w:sz="2" w:space="0" w:color="E3E3E3"/>
              </w:divBdr>
              <w:divsChild>
                <w:div w:id="1854226769">
                  <w:marLeft w:val="0"/>
                  <w:marRight w:val="0"/>
                  <w:marTop w:val="0"/>
                  <w:marBottom w:val="0"/>
                  <w:divBdr>
                    <w:top w:val="single" w:sz="2" w:space="0" w:color="E3E3E3"/>
                    <w:left w:val="single" w:sz="2" w:space="0" w:color="E3E3E3"/>
                    <w:bottom w:val="single" w:sz="2" w:space="0" w:color="E3E3E3"/>
                    <w:right w:val="single" w:sz="2" w:space="0" w:color="E3E3E3"/>
                  </w:divBdr>
                  <w:divsChild>
                    <w:div w:id="199175874">
                      <w:marLeft w:val="0"/>
                      <w:marRight w:val="0"/>
                      <w:marTop w:val="0"/>
                      <w:marBottom w:val="0"/>
                      <w:divBdr>
                        <w:top w:val="single" w:sz="2" w:space="0" w:color="E3E3E3"/>
                        <w:left w:val="single" w:sz="2" w:space="0" w:color="E3E3E3"/>
                        <w:bottom w:val="single" w:sz="2" w:space="0" w:color="E3E3E3"/>
                        <w:right w:val="single" w:sz="2" w:space="0" w:color="E3E3E3"/>
                      </w:divBdr>
                      <w:divsChild>
                        <w:div w:id="444815883">
                          <w:marLeft w:val="0"/>
                          <w:marRight w:val="0"/>
                          <w:marTop w:val="0"/>
                          <w:marBottom w:val="0"/>
                          <w:divBdr>
                            <w:top w:val="single" w:sz="2" w:space="0" w:color="E3E3E3"/>
                            <w:left w:val="single" w:sz="2" w:space="0" w:color="E3E3E3"/>
                            <w:bottom w:val="single" w:sz="2" w:space="0" w:color="E3E3E3"/>
                            <w:right w:val="single" w:sz="2" w:space="0" w:color="E3E3E3"/>
                          </w:divBdr>
                          <w:divsChild>
                            <w:div w:id="1810442180">
                              <w:marLeft w:val="0"/>
                              <w:marRight w:val="0"/>
                              <w:marTop w:val="100"/>
                              <w:marBottom w:val="100"/>
                              <w:divBdr>
                                <w:top w:val="single" w:sz="2" w:space="0" w:color="E3E3E3"/>
                                <w:left w:val="single" w:sz="2" w:space="0" w:color="E3E3E3"/>
                                <w:bottom w:val="single" w:sz="2" w:space="0" w:color="E3E3E3"/>
                                <w:right w:val="single" w:sz="2" w:space="0" w:color="E3E3E3"/>
                              </w:divBdr>
                              <w:divsChild>
                                <w:div w:id="413554663">
                                  <w:marLeft w:val="0"/>
                                  <w:marRight w:val="0"/>
                                  <w:marTop w:val="0"/>
                                  <w:marBottom w:val="0"/>
                                  <w:divBdr>
                                    <w:top w:val="single" w:sz="2" w:space="0" w:color="E3E3E3"/>
                                    <w:left w:val="single" w:sz="2" w:space="0" w:color="E3E3E3"/>
                                    <w:bottom w:val="single" w:sz="2" w:space="0" w:color="E3E3E3"/>
                                    <w:right w:val="single" w:sz="2" w:space="0" w:color="E3E3E3"/>
                                  </w:divBdr>
                                  <w:divsChild>
                                    <w:div w:id="1607275325">
                                      <w:marLeft w:val="0"/>
                                      <w:marRight w:val="0"/>
                                      <w:marTop w:val="0"/>
                                      <w:marBottom w:val="0"/>
                                      <w:divBdr>
                                        <w:top w:val="single" w:sz="2" w:space="0" w:color="E3E3E3"/>
                                        <w:left w:val="single" w:sz="2" w:space="0" w:color="E3E3E3"/>
                                        <w:bottom w:val="single" w:sz="2" w:space="0" w:color="E3E3E3"/>
                                        <w:right w:val="single" w:sz="2" w:space="0" w:color="E3E3E3"/>
                                      </w:divBdr>
                                      <w:divsChild>
                                        <w:div w:id="792671702">
                                          <w:marLeft w:val="0"/>
                                          <w:marRight w:val="0"/>
                                          <w:marTop w:val="0"/>
                                          <w:marBottom w:val="0"/>
                                          <w:divBdr>
                                            <w:top w:val="single" w:sz="2" w:space="0" w:color="E3E3E3"/>
                                            <w:left w:val="single" w:sz="2" w:space="0" w:color="E3E3E3"/>
                                            <w:bottom w:val="single" w:sz="2" w:space="0" w:color="E3E3E3"/>
                                            <w:right w:val="single" w:sz="2" w:space="0" w:color="E3E3E3"/>
                                          </w:divBdr>
                                          <w:divsChild>
                                            <w:div w:id="1110903506">
                                              <w:marLeft w:val="0"/>
                                              <w:marRight w:val="0"/>
                                              <w:marTop w:val="0"/>
                                              <w:marBottom w:val="0"/>
                                              <w:divBdr>
                                                <w:top w:val="single" w:sz="2" w:space="0" w:color="E3E3E3"/>
                                                <w:left w:val="single" w:sz="2" w:space="0" w:color="E3E3E3"/>
                                                <w:bottom w:val="single" w:sz="2" w:space="0" w:color="E3E3E3"/>
                                                <w:right w:val="single" w:sz="2" w:space="0" w:color="E3E3E3"/>
                                              </w:divBdr>
                                              <w:divsChild>
                                                <w:div w:id="2031755985">
                                                  <w:marLeft w:val="0"/>
                                                  <w:marRight w:val="0"/>
                                                  <w:marTop w:val="0"/>
                                                  <w:marBottom w:val="0"/>
                                                  <w:divBdr>
                                                    <w:top w:val="single" w:sz="2" w:space="0" w:color="E3E3E3"/>
                                                    <w:left w:val="single" w:sz="2" w:space="0" w:color="E3E3E3"/>
                                                    <w:bottom w:val="single" w:sz="2" w:space="0" w:color="E3E3E3"/>
                                                    <w:right w:val="single" w:sz="2" w:space="0" w:color="E3E3E3"/>
                                                  </w:divBdr>
                                                  <w:divsChild>
                                                    <w:div w:id="2115132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9830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7469297">
                                      <w:marLeft w:val="0"/>
                                      <w:marRight w:val="0"/>
                                      <w:marTop w:val="0"/>
                                      <w:marBottom w:val="0"/>
                                      <w:divBdr>
                                        <w:top w:val="single" w:sz="2" w:space="0" w:color="E3E3E3"/>
                                        <w:left w:val="single" w:sz="2" w:space="0" w:color="E3E3E3"/>
                                        <w:bottom w:val="single" w:sz="2" w:space="0" w:color="E3E3E3"/>
                                        <w:right w:val="single" w:sz="2" w:space="0" w:color="E3E3E3"/>
                                      </w:divBdr>
                                      <w:divsChild>
                                        <w:div w:id="2055081751">
                                          <w:marLeft w:val="0"/>
                                          <w:marRight w:val="0"/>
                                          <w:marTop w:val="0"/>
                                          <w:marBottom w:val="0"/>
                                          <w:divBdr>
                                            <w:top w:val="single" w:sz="2" w:space="0" w:color="E3E3E3"/>
                                            <w:left w:val="single" w:sz="2" w:space="0" w:color="E3E3E3"/>
                                            <w:bottom w:val="single" w:sz="2" w:space="0" w:color="E3E3E3"/>
                                            <w:right w:val="single" w:sz="2" w:space="0" w:color="E3E3E3"/>
                                          </w:divBdr>
                                          <w:divsChild>
                                            <w:div w:id="825513189">
                                              <w:marLeft w:val="0"/>
                                              <w:marRight w:val="0"/>
                                              <w:marTop w:val="0"/>
                                              <w:marBottom w:val="0"/>
                                              <w:divBdr>
                                                <w:top w:val="single" w:sz="2" w:space="0" w:color="E3E3E3"/>
                                                <w:left w:val="single" w:sz="2" w:space="0" w:color="E3E3E3"/>
                                                <w:bottom w:val="single" w:sz="2" w:space="0" w:color="E3E3E3"/>
                                                <w:right w:val="single" w:sz="2" w:space="0" w:color="E3E3E3"/>
                                              </w:divBdr>
                                              <w:divsChild>
                                                <w:div w:id="820777219">
                                                  <w:marLeft w:val="0"/>
                                                  <w:marRight w:val="0"/>
                                                  <w:marTop w:val="0"/>
                                                  <w:marBottom w:val="0"/>
                                                  <w:divBdr>
                                                    <w:top w:val="single" w:sz="2" w:space="0" w:color="E3E3E3"/>
                                                    <w:left w:val="single" w:sz="2" w:space="0" w:color="E3E3E3"/>
                                                    <w:bottom w:val="single" w:sz="2" w:space="0" w:color="E3E3E3"/>
                                                    <w:right w:val="single" w:sz="2" w:space="0" w:color="E3E3E3"/>
                                                  </w:divBdr>
                                                  <w:divsChild>
                                                    <w:div w:id="1689335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0005253">
          <w:marLeft w:val="0"/>
          <w:marRight w:val="0"/>
          <w:marTop w:val="0"/>
          <w:marBottom w:val="0"/>
          <w:divBdr>
            <w:top w:val="none" w:sz="0" w:space="0" w:color="auto"/>
            <w:left w:val="none" w:sz="0" w:space="0" w:color="auto"/>
            <w:bottom w:val="none" w:sz="0" w:space="0" w:color="auto"/>
            <w:right w:val="none" w:sz="0" w:space="0" w:color="auto"/>
          </w:divBdr>
        </w:div>
      </w:divsChild>
    </w:div>
    <w:div w:id="914513316">
      <w:bodyDiv w:val="1"/>
      <w:marLeft w:val="0"/>
      <w:marRight w:val="0"/>
      <w:marTop w:val="0"/>
      <w:marBottom w:val="0"/>
      <w:divBdr>
        <w:top w:val="none" w:sz="0" w:space="0" w:color="auto"/>
        <w:left w:val="none" w:sz="0" w:space="0" w:color="auto"/>
        <w:bottom w:val="none" w:sz="0" w:space="0" w:color="auto"/>
        <w:right w:val="none" w:sz="0" w:space="0" w:color="auto"/>
      </w:divBdr>
    </w:div>
    <w:div w:id="914705192">
      <w:bodyDiv w:val="1"/>
      <w:marLeft w:val="0"/>
      <w:marRight w:val="0"/>
      <w:marTop w:val="0"/>
      <w:marBottom w:val="0"/>
      <w:divBdr>
        <w:top w:val="none" w:sz="0" w:space="0" w:color="auto"/>
        <w:left w:val="none" w:sz="0" w:space="0" w:color="auto"/>
        <w:bottom w:val="none" w:sz="0" w:space="0" w:color="auto"/>
        <w:right w:val="none" w:sz="0" w:space="0" w:color="auto"/>
      </w:divBdr>
    </w:div>
    <w:div w:id="916675838">
      <w:bodyDiv w:val="1"/>
      <w:marLeft w:val="0"/>
      <w:marRight w:val="0"/>
      <w:marTop w:val="0"/>
      <w:marBottom w:val="0"/>
      <w:divBdr>
        <w:top w:val="none" w:sz="0" w:space="0" w:color="auto"/>
        <w:left w:val="none" w:sz="0" w:space="0" w:color="auto"/>
        <w:bottom w:val="none" w:sz="0" w:space="0" w:color="auto"/>
        <w:right w:val="none" w:sz="0" w:space="0" w:color="auto"/>
      </w:divBdr>
    </w:div>
    <w:div w:id="917786689">
      <w:bodyDiv w:val="1"/>
      <w:marLeft w:val="0"/>
      <w:marRight w:val="0"/>
      <w:marTop w:val="0"/>
      <w:marBottom w:val="0"/>
      <w:divBdr>
        <w:top w:val="none" w:sz="0" w:space="0" w:color="auto"/>
        <w:left w:val="none" w:sz="0" w:space="0" w:color="auto"/>
        <w:bottom w:val="none" w:sz="0" w:space="0" w:color="auto"/>
        <w:right w:val="none" w:sz="0" w:space="0" w:color="auto"/>
      </w:divBdr>
    </w:div>
    <w:div w:id="918249639">
      <w:bodyDiv w:val="1"/>
      <w:marLeft w:val="0"/>
      <w:marRight w:val="0"/>
      <w:marTop w:val="0"/>
      <w:marBottom w:val="0"/>
      <w:divBdr>
        <w:top w:val="none" w:sz="0" w:space="0" w:color="auto"/>
        <w:left w:val="none" w:sz="0" w:space="0" w:color="auto"/>
        <w:bottom w:val="none" w:sz="0" w:space="0" w:color="auto"/>
        <w:right w:val="none" w:sz="0" w:space="0" w:color="auto"/>
      </w:divBdr>
    </w:div>
    <w:div w:id="920456349">
      <w:bodyDiv w:val="1"/>
      <w:marLeft w:val="0"/>
      <w:marRight w:val="0"/>
      <w:marTop w:val="0"/>
      <w:marBottom w:val="0"/>
      <w:divBdr>
        <w:top w:val="none" w:sz="0" w:space="0" w:color="auto"/>
        <w:left w:val="none" w:sz="0" w:space="0" w:color="auto"/>
        <w:bottom w:val="none" w:sz="0" w:space="0" w:color="auto"/>
        <w:right w:val="none" w:sz="0" w:space="0" w:color="auto"/>
      </w:divBdr>
    </w:div>
    <w:div w:id="921259192">
      <w:bodyDiv w:val="1"/>
      <w:marLeft w:val="0"/>
      <w:marRight w:val="0"/>
      <w:marTop w:val="0"/>
      <w:marBottom w:val="0"/>
      <w:divBdr>
        <w:top w:val="none" w:sz="0" w:space="0" w:color="auto"/>
        <w:left w:val="none" w:sz="0" w:space="0" w:color="auto"/>
        <w:bottom w:val="none" w:sz="0" w:space="0" w:color="auto"/>
        <w:right w:val="none" w:sz="0" w:space="0" w:color="auto"/>
      </w:divBdr>
    </w:div>
    <w:div w:id="930701433">
      <w:bodyDiv w:val="1"/>
      <w:marLeft w:val="0"/>
      <w:marRight w:val="0"/>
      <w:marTop w:val="0"/>
      <w:marBottom w:val="0"/>
      <w:divBdr>
        <w:top w:val="none" w:sz="0" w:space="0" w:color="auto"/>
        <w:left w:val="none" w:sz="0" w:space="0" w:color="auto"/>
        <w:bottom w:val="none" w:sz="0" w:space="0" w:color="auto"/>
        <w:right w:val="none" w:sz="0" w:space="0" w:color="auto"/>
      </w:divBdr>
    </w:div>
    <w:div w:id="931354200">
      <w:bodyDiv w:val="1"/>
      <w:marLeft w:val="0"/>
      <w:marRight w:val="0"/>
      <w:marTop w:val="0"/>
      <w:marBottom w:val="0"/>
      <w:divBdr>
        <w:top w:val="none" w:sz="0" w:space="0" w:color="auto"/>
        <w:left w:val="none" w:sz="0" w:space="0" w:color="auto"/>
        <w:bottom w:val="none" w:sz="0" w:space="0" w:color="auto"/>
        <w:right w:val="none" w:sz="0" w:space="0" w:color="auto"/>
      </w:divBdr>
    </w:div>
    <w:div w:id="933442336">
      <w:bodyDiv w:val="1"/>
      <w:marLeft w:val="0"/>
      <w:marRight w:val="0"/>
      <w:marTop w:val="0"/>
      <w:marBottom w:val="0"/>
      <w:divBdr>
        <w:top w:val="none" w:sz="0" w:space="0" w:color="auto"/>
        <w:left w:val="none" w:sz="0" w:space="0" w:color="auto"/>
        <w:bottom w:val="none" w:sz="0" w:space="0" w:color="auto"/>
        <w:right w:val="none" w:sz="0" w:space="0" w:color="auto"/>
      </w:divBdr>
    </w:div>
    <w:div w:id="933974987">
      <w:bodyDiv w:val="1"/>
      <w:marLeft w:val="0"/>
      <w:marRight w:val="0"/>
      <w:marTop w:val="0"/>
      <w:marBottom w:val="0"/>
      <w:divBdr>
        <w:top w:val="none" w:sz="0" w:space="0" w:color="auto"/>
        <w:left w:val="none" w:sz="0" w:space="0" w:color="auto"/>
        <w:bottom w:val="none" w:sz="0" w:space="0" w:color="auto"/>
        <w:right w:val="none" w:sz="0" w:space="0" w:color="auto"/>
      </w:divBdr>
    </w:div>
    <w:div w:id="937911575">
      <w:bodyDiv w:val="1"/>
      <w:marLeft w:val="0"/>
      <w:marRight w:val="0"/>
      <w:marTop w:val="0"/>
      <w:marBottom w:val="0"/>
      <w:divBdr>
        <w:top w:val="none" w:sz="0" w:space="0" w:color="auto"/>
        <w:left w:val="none" w:sz="0" w:space="0" w:color="auto"/>
        <w:bottom w:val="none" w:sz="0" w:space="0" w:color="auto"/>
        <w:right w:val="none" w:sz="0" w:space="0" w:color="auto"/>
      </w:divBdr>
    </w:div>
    <w:div w:id="938560017">
      <w:bodyDiv w:val="1"/>
      <w:marLeft w:val="0"/>
      <w:marRight w:val="0"/>
      <w:marTop w:val="0"/>
      <w:marBottom w:val="0"/>
      <w:divBdr>
        <w:top w:val="none" w:sz="0" w:space="0" w:color="auto"/>
        <w:left w:val="none" w:sz="0" w:space="0" w:color="auto"/>
        <w:bottom w:val="none" w:sz="0" w:space="0" w:color="auto"/>
        <w:right w:val="none" w:sz="0" w:space="0" w:color="auto"/>
      </w:divBdr>
    </w:div>
    <w:div w:id="940988291">
      <w:bodyDiv w:val="1"/>
      <w:marLeft w:val="0"/>
      <w:marRight w:val="0"/>
      <w:marTop w:val="0"/>
      <w:marBottom w:val="0"/>
      <w:divBdr>
        <w:top w:val="none" w:sz="0" w:space="0" w:color="auto"/>
        <w:left w:val="none" w:sz="0" w:space="0" w:color="auto"/>
        <w:bottom w:val="none" w:sz="0" w:space="0" w:color="auto"/>
        <w:right w:val="none" w:sz="0" w:space="0" w:color="auto"/>
      </w:divBdr>
    </w:div>
    <w:div w:id="952055380">
      <w:bodyDiv w:val="1"/>
      <w:marLeft w:val="0"/>
      <w:marRight w:val="0"/>
      <w:marTop w:val="0"/>
      <w:marBottom w:val="0"/>
      <w:divBdr>
        <w:top w:val="none" w:sz="0" w:space="0" w:color="auto"/>
        <w:left w:val="none" w:sz="0" w:space="0" w:color="auto"/>
        <w:bottom w:val="none" w:sz="0" w:space="0" w:color="auto"/>
        <w:right w:val="none" w:sz="0" w:space="0" w:color="auto"/>
      </w:divBdr>
      <w:divsChild>
        <w:div w:id="482695379">
          <w:marLeft w:val="0"/>
          <w:marRight w:val="0"/>
          <w:marTop w:val="0"/>
          <w:marBottom w:val="0"/>
          <w:divBdr>
            <w:top w:val="none" w:sz="0" w:space="0" w:color="auto"/>
            <w:left w:val="none" w:sz="0" w:space="0" w:color="auto"/>
            <w:bottom w:val="none" w:sz="0" w:space="0" w:color="auto"/>
            <w:right w:val="none" w:sz="0" w:space="0" w:color="auto"/>
          </w:divBdr>
          <w:divsChild>
            <w:div w:id="872882623">
              <w:marLeft w:val="0"/>
              <w:marRight w:val="0"/>
              <w:marTop w:val="0"/>
              <w:marBottom w:val="0"/>
              <w:divBdr>
                <w:top w:val="none" w:sz="0" w:space="0" w:color="auto"/>
                <w:left w:val="none" w:sz="0" w:space="0" w:color="auto"/>
                <w:bottom w:val="none" w:sz="0" w:space="0" w:color="auto"/>
                <w:right w:val="none" w:sz="0" w:space="0" w:color="auto"/>
              </w:divBdr>
              <w:divsChild>
                <w:div w:id="61563098">
                  <w:marLeft w:val="0"/>
                  <w:marRight w:val="0"/>
                  <w:marTop w:val="0"/>
                  <w:marBottom w:val="0"/>
                  <w:divBdr>
                    <w:top w:val="none" w:sz="0" w:space="0" w:color="auto"/>
                    <w:left w:val="none" w:sz="0" w:space="0" w:color="auto"/>
                    <w:bottom w:val="none" w:sz="0" w:space="0" w:color="auto"/>
                    <w:right w:val="none" w:sz="0" w:space="0" w:color="auto"/>
                  </w:divBdr>
                  <w:divsChild>
                    <w:div w:id="739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399377">
      <w:bodyDiv w:val="1"/>
      <w:marLeft w:val="0"/>
      <w:marRight w:val="0"/>
      <w:marTop w:val="0"/>
      <w:marBottom w:val="0"/>
      <w:divBdr>
        <w:top w:val="none" w:sz="0" w:space="0" w:color="auto"/>
        <w:left w:val="none" w:sz="0" w:space="0" w:color="auto"/>
        <w:bottom w:val="none" w:sz="0" w:space="0" w:color="auto"/>
        <w:right w:val="none" w:sz="0" w:space="0" w:color="auto"/>
      </w:divBdr>
    </w:div>
    <w:div w:id="952789477">
      <w:bodyDiv w:val="1"/>
      <w:marLeft w:val="0"/>
      <w:marRight w:val="0"/>
      <w:marTop w:val="0"/>
      <w:marBottom w:val="0"/>
      <w:divBdr>
        <w:top w:val="none" w:sz="0" w:space="0" w:color="auto"/>
        <w:left w:val="none" w:sz="0" w:space="0" w:color="auto"/>
        <w:bottom w:val="none" w:sz="0" w:space="0" w:color="auto"/>
        <w:right w:val="none" w:sz="0" w:space="0" w:color="auto"/>
      </w:divBdr>
    </w:div>
    <w:div w:id="955792540">
      <w:bodyDiv w:val="1"/>
      <w:marLeft w:val="0"/>
      <w:marRight w:val="0"/>
      <w:marTop w:val="0"/>
      <w:marBottom w:val="0"/>
      <w:divBdr>
        <w:top w:val="none" w:sz="0" w:space="0" w:color="auto"/>
        <w:left w:val="none" w:sz="0" w:space="0" w:color="auto"/>
        <w:bottom w:val="none" w:sz="0" w:space="0" w:color="auto"/>
        <w:right w:val="none" w:sz="0" w:space="0" w:color="auto"/>
      </w:divBdr>
    </w:div>
    <w:div w:id="957179618">
      <w:bodyDiv w:val="1"/>
      <w:marLeft w:val="0"/>
      <w:marRight w:val="0"/>
      <w:marTop w:val="0"/>
      <w:marBottom w:val="0"/>
      <w:divBdr>
        <w:top w:val="none" w:sz="0" w:space="0" w:color="auto"/>
        <w:left w:val="none" w:sz="0" w:space="0" w:color="auto"/>
        <w:bottom w:val="none" w:sz="0" w:space="0" w:color="auto"/>
        <w:right w:val="none" w:sz="0" w:space="0" w:color="auto"/>
      </w:divBdr>
    </w:div>
    <w:div w:id="959456043">
      <w:bodyDiv w:val="1"/>
      <w:marLeft w:val="0"/>
      <w:marRight w:val="0"/>
      <w:marTop w:val="0"/>
      <w:marBottom w:val="0"/>
      <w:divBdr>
        <w:top w:val="none" w:sz="0" w:space="0" w:color="auto"/>
        <w:left w:val="none" w:sz="0" w:space="0" w:color="auto"/>
        <w:bottom w:val="none" w:sz="0" w:space="0" w:color="auto"/>
        <w:right w:val="none" w:sz="0" w:space="0" w:color="auto"/>
      </w:divBdr>
    </w:div>
    <w:div w:id="959990182">
      <w:bodyDiv w:val="1"/>
      <w:marLeft w:val="0"/>
      <w:marRight w:val="0"/>
      <w:marTop w:val="0"/>
      <w:marBottom w:val="0"/>
      <w:divBdr>
        <w:top w:val="none" w:sz="0" w:space="0" w:color="auto"/>
        <w:left w:val="none" w:sz="0" w:space="0" w:color="auto"/>
        <w:bottom w:val="none" w:sz="0" w:space="0" w:color="auto"/>
        <w:right w:val="none" w:sz="0" w:space="0" w:color="auto"/>
      </w:divBdr>
    </w:div>
    <w:div w:id="960771760">
      <w:bodyDiv w:val="1"/>
      <w:marLeft w:val="0"/>
      <w:marRight w:val="0"/>
      <w:marTop w:val="0"/>
      <w:marBottom w:val="0"/>
      <w:divBdr>
        <w:top w:val="none" w:sz="0" w:space="0" w:color="auto"/>
        <w:left w:val="none" w:sz="0" w:space="0" w:color="auto"/>
        <w:bottom w:val="none" w:sz="0" w:space="0" w:color="auto"/>
        <w:right w:val="none" w:sz="0" w:space="0" w:color="auto"/>
      </w:divBdr>
    </w:div>
    <w:div w:id="965309295">
      <w:bodyDiv w:val="1"/>
      <w:marLeft w:val="0"/>
      <w:marRight w:val="0"/>
      <w:marTop w:val="0"/>
      <w:marBottom w:val="0"/>
      <w:divBdr>
        <w:top w:val="none" w:sz="0" w:space="0" w:color="auto"/>
        <w:left w:val="none" w:sz="0" w:space="0" w:color="auto"/>
        <w:bottom w:val="none" w:sz="0" w:space="0" w:color="auto"/>
        <w:right w:val="none" w:sz="0" w:space="0" w:color="auto"/>
      </w:divBdr>
    </w:div>
    <w:div w:id="966080999">
      <w:bodyDiv w:val="1"/>
      <w:marLeft w:val="0"/>
      <w:marRight w:val="0"/>
      <w:marTop w:val="0"/>
      <w:marBottom w:val="0"/>
      <w:divBdr>
        <w:top w:val="none" w:sz="0" w:space="0" w:color="auto"/>
        <w:left w:val="none" w:sz="0" w:space="0" w:color="auto"/>
        <w:bottom w:val="none" w:sz="0" w:space="0" w:color="auto"/>
        <w:right w:val="none" w:sz="0" w:space="0" w:color="auto"/>
      </w:divBdr>
    </w:div>
    <w:div w:id="966933188">
      <w:bodyDiv w:val="1"/>
      <w:marLeft w:val="0"/>
      <w:marRight w:val="0"/>
      <w:marTop w:val="0"/>
      <w:marBottom w:val="0"/>
      <w:divBdr>
        <w:top w:val="none" w:sz="0" w:space="0" w:color="auto"/>
        <w:left w:val="none" w:sz="0" w:space="0" w:color="auto"/>
        <w:bottom w:val="none" w:sz="0" w:space="0" w:color="auto"/>
        <w:right w:val="none" w:sz="0" w:space="0" w:color="auto"/>
      </w:divBdr>
    </w:div>
    <w:div w:id="967009629">
      <w:bodyDiv w:val="1"/>
      <w:marLeft w:val="0"/>
      <w:marRight w:val="0"/>
      <w:marTop w:val="0"/>
      <w:marBottom w:val="0"/>
      <w:divBdr>
        <w:top w:val="none" w:sz="0" w:space="0" w:color="auto"/>
        <w:left w:val="none" w:sz="0" w:space="0" w:color="auto"/>
        <w:bottom w:val="none" w:sz="0" w:space="0" w:color="auto"/>
        <w:right w:val="none" w:sz="0" w:space="0" w:color="auto"/>
      </w:divBdr>
    </w:div>
    <w:div w:id="967201314">
      <w:bodyDiv w:val="1"/>
      <w:marLeft w:val="0"/>
      <w:marRight w:val="0"/>
      <w:marTop w:val="0"/>
      <w:marBottom w:val="0"/>
      <w:divBdr>
        <w:top w:val="none" w:sz="0" w:space="0" w:color="auto"/>
        <w:left w:val="none" w:sz="0" w:space="0" w:color="auto"/>
        <w:bottom w:val="none" w:sz="0" w:space="0" w:color="auto"/>
        <w:right w:val="none" w:sz="0" w:space="0" w:color="auto"/>
      </w:divBdr>
    </w:div>
    <w:div w:id="971402316">
      <w:bodyDiv w:val="1"/>
      <w:marLeft w:val="0"/>
      <w:marRight w:val="0"/>
      <w:marTop w:val="0"/>
      <w:marBottom w:val="0"/>
      <w:divBdr>
        <w:top w:val="none" w:sz="0" w:space="0" w:color="auto"/>
        <w:left w:val="none" w:sz="0" w:space="0" w:color="auto"/>
        <w:bottom w:val="none" w:sz="0" w:space="0" w:color="auto"/>
        <w:right w:val="none" w:sz="0" w:space="0" w:color="auto"/>
      </w:divBdr>
    </w:div>
    <w:div w:id="972176872">
      <w:bodyDiv w:val="1"/>
      <w:marLeft w:val="0"/>
      <w:marRight w:val="0"/>
      <w:marTop w:val="0"/>
      <w:marBottom w:val="0"/>
      <w:divBdr>
        <w:top w:val="none" w:sz="0" w:space="0" w:color="auto"/>
        <w:left w:val="none" w:sz="0" w:space="0" w:color="auto"/>
        <w:bottom w:val="none" w:sz="0" w:space="0" w:color="auto"/>
        <w:right w:val="none" w:sz="0" w:space="0" w:color="auto"/>
      </w:divBdr>
    </w:div>
    <w:div w:id="973413211">
      <w:bodyDiv w:val="1"/>
      <w:marLeft w:val="0"/>
      <w:marRight w:val="0"/>
      <w:marTop w:val="0"/>
      <w:marBottom w:val="0"/>
      <w:divBdr>
        <w:top w:val="none" w:sz="0" w:space="0" w:color="auto"/>
        <w:left w:val="none" w:sz="0" w:space="0" w:color="auto"/>
        <w:bottom w:val="none" w:sz="0" w:space="0" w:color="auto"/>
        <w:right w:val="none" w:sz="0" w:space="0" w:color="auto"/>
      </w:divBdr>
    </w:div>
    <w:div w:id="976374765">
      <w:bodyDiv w:val="1"/>
      <w:marLeft w:val="0"/>
      <w:marRight w:val="0"/>
      <w:marTop w:val="0"/>
      <w:marBottom w:val="0"/>
      <w:divBdr>
        <w:top w:val="none" w:sz="0" w:space="0" w:color="auto"/>
        <w:left w:val="none" w:sz="0" w:space="0" w:color="auto"/>
        <w:bottom w:val="none" w:sz="0" w:space="0" w:color="auto"/>
        <w:right w:val="none" w:sz="0" w:space="0" w:color="auto"/>
      </w:divBdr>
    </w:div>
    <w:div w:id="977077641">
      <w:bodyDiv w:val="1"/>
      <w:marLeft w:val="0"/>
      <w:marRight w:val="0"/>
      <w:marTop w:val="0"/>
      <w:marBottom w:val="0"/>
      <w:divBdr>
        <w:top w:val="none" w:sz="0" w:space="0" w:color="auto"/>
        <w:left w:val="none" w:sz="0" w:space="0" w:color="auto"/>
        <w:bottom w:val="none" w:sz="0" w:space="0" w:color="auto"/>
        <w:right w:val="none" w:sz="0" w:space="0" w:color="auto"/>
      </w:divBdr>
    </w:div>
    <w:div w:id="978612445">
      <w:bodyDiv w:val="1"/>
      <w:marLeft w:val="0"/>
      <w:marRight w:val="0"/>
      <w:marTop w:val="0"/>
      <w:marBottom w:val="0"/>
      <w:divBdr>
        <w:top w:val="none" w:sz="0" w:space="0" w:color="auto"/>
        <w:left w:val="none" w:sz="0" w:space="0" w:color="auto"/>
        <w:bottom w:val="none" w:sz="0" w:space="0" w:color="auto"/>
        <w:right w:val="none" w:sz="0" w:space="0" w:color="auto"/>
      </w:divBdr>
    </w:div>
    <w:div w:id="978654590">
      <w:bodyDiv w:val="1"/>
      <w:marLeft w:val="0"/>
      <w:marRight w:val="0"/>
      <w:marTop w:val="0"/>
      <w:marBottom w:val="0"/>
      <w:divBdr>
        <w:top w:val="none" w:sz="0" w:space="0" w:color="auto"/>
        <w:left w:val="none" w:sz="0" w:space="0" w:color="auto"/>
        <w:bottom w:val="none" w:sz="0" w:space="0" w:color="auto"/>
        <w:right w:val="none" w:sz="0" w:space="0" w:color="auto"/>
      </w:divBdr>
    </w:div>
    <w:div w:id="980621585">
      <w:bodyDiv w:val="1"/>
      <w:marLeft w:val="0"/>
      <w:marRight w:val="0"/>
      <w:marTop w:val="0"/>
      <w:marBottom w:val="0"/>
      <w:divBdr>
        <w:top w:val="none" w:sz="0" w:space="0" w:color="auto"/>
        <w:left w:val="none" w:sz="0" w:space="0" w:color="auto"/>
        <w:bottom w:val="none" w:sz="0" w:space="0" w:color="auto"/>
        <w:right w:val="none" w:sz="0" w:space="0" w:color="auto"/>
      </w:divBdr>
    </w:div>
    <w:div w:id="985620079">
      <w:bodyDiv w:val="1"/>
      <w:marLeft w:val="0"/>
      <w:marRight w:val="0"/>
      <w:marTop w:val="0"/>
      <w:marBottom w:val="0"/>
      <w:divBdr>
        <w:top w:val="none" w:sz="0" w:space="0" w:color="auto"/>
        <w:left w:val="none" w:sz="0" w:space="0" w:color="auto"/>
        <w:bottom w:val="none" w:sz="0" w:space="0" w:color="auto"/>
        <w:right w:val="none" w:sz="0" w:space="0" w:color="auto"/>
      </w:divBdr>
    </w:div>
    <w:div w:id="985739271">
      <w:bodyDiv w:val="1"/>
      <w:marLeft w:val="0"/>
      <w:marRight w:val="0"/>
      <w:marTop w:val="0"/>
      <w:marBottom w:val="0"/>
      <w:divBdr>
        <w:top w:val="none" w:sz="0" w:space="0" w:color="auto"/>
        <w:left w:val="none" w:sz="0" w:space="0" w:color="auto"/>
        <w:bottom w:val="none" w:sz="0" w:space="0" w:color="auto"/>
        <w:right w:val="none" w:sz="0" w:space="0" w:color="auto"/>
      </w:divBdr>
    </w:div>
    <w:div w:id="987783452">
      <w:bodyDiv w:val="1"/>
      <w:marLeft w:val="0"/>
      <w:marRight w:val="0"/>
      <w:marTop w:val="0"/>
      <w:marBottom w:val="0"/>
      <w:divBdr>
        <w:top w:val="none" w:sz="0" w:space="0" w:color="auto"/>
        <w:left w:val="none" w:sz="0" w:space="0" w:color="auto"/>
        <w:bottom w:val="none" w:sz="0" w:space="0" w:color="auto"/>
        <w:right w:val="none" w:sz="0" w:space="0" w:color="auto"/>
      </w:divBdr>
    </w:div>
    <w:div w:id="990910135">
      <w:bodyDiv w:val="1"/>
      <w:marLeft w:val="0"/>
      <w:marRight w:val="0"/>
      <w:marTop w:val="0"/>
      <w:marBottom w:val="0"/>
      <w:divBdr>
        <w:top w:val="none" w:sz="0" w:space="0" w:color="auto"/>
        <w:left w:val="none" w:sz="0" w:space="0" w:color="auto"/>
        <w:bottom w:val="none" w:sz="0" w:space="0" w:color="auto"/>
        <w:right w:val="none" w:sz="0" w:space="0" w:color="auto"/>
      </w:divBdr>
    </w:div>
    <w:div w:id="992762376">
      <w:bodyDiv w:val="1"/>
      <w:marLeft w:val="0"/>
      <w:marRight w:val="0"/>
      <w:marTop w:val="0"/>
      <w:marBottom w:val="0"/>
      <w:divBdr>
        <w:top w:val="none" w:sz="0" w:space="0" w:color="auto"/>
        <w:left w:val="none" w:sz="0" w:space="0" w:color="auto"/>
        <w:bottom w:val="none" w:sz="0" w:space="0" w:color="auto"/>
        <w:right w:val="none" w:sz="0" w:space="0" w:color="auto"/>
      </w:divBdr>
    </w:div>
    <w:div w:id="992873384">
      <w:bodyDiv w:val="1"/>
      <w:marLeft w:val="0"/>
      <w:marRight w:val="0"/>
      <w:marTop w:val="0"/>
      <w:marBottom w:val="0"/>
      <w:divBdr>
        <w:top w:val="none" w:sz="0" w:space="0" w:color="auto"/>
        <w:left w:val="none" w:sz="0" w:space="0" w:color="auto"/>
        <w:bottom w:val="none" w:sz="0" w:space="0" w:color="auto"/>
        <w:right w:val="none" w:sz="0" w:space="0" w:color="auto"/>
      </w:divBdr>
    </w:div>
    <w:div w:id="994727092">
      <w:bodyDiv w:val="1"/>
      <w:marLeft w:val="0"/>
      <w:marRight w:val="0"/>
      <w:marTop w:val="0"/>
      <w:marBottom w:val="0"/>
      <w:divBdr>
        <w:top w:val="none" w:sz="0" w:space="0" w:color="auto"/>
        <w:left w:val="none" w:sz="0" w:space="0" w:color="auto"/>
        <w:bottom w:val="none" w:sz="0" w:space="0" w:color="auto"/>
        <w:right w:val="none" w:sz="0" w:space="0" w:color="auto"/>
      </w:divBdr>
    </w:div>
    <w:div w:id="995649745">
      <w:bodyDiv w:val="1"/>
      <w:marLeft w:val="0"/>
      <w:marRight w:val="0"/>
      <w:marTop w:val="0"/>
      <w:marBottom w:val="0"/>
      <w:divBdr>
        <w:top w:val="none" w:sz="0" w:space="0" w:color="auto"/>
        <w:left w:val="none" w:sz="0" w:space="0" w:color="auto"/>
        <w:bottom w:val="none" w:sz="0" w:space="0" w:color="auto"/>
        <w:right w:val="none" w:sz="0" w:space="0" w:color="auto"/>
      </w:divBdr>
    </w:div>
    <w:div w:id="996806464">
      <w:bodyDiv w:val="1"/>
      <w:marLeft w:val="0"/>
      <w:marRight w:val="0"/>
      <w:marTop w:val="0"/>
      <w:marBottom w:val="0"/>
      <w:divBdr>
        <w:top w:val="none" w:sz="0" w:space="0" w:color="auto"/>
        <w:left w:val="none" w:sz="0" w:space="0" w:color="auto"/>
        <w:bottom w:val="none" w:sz="0" w:space="0" w:color="auto"/>
        <w:right w:val="none" w:sz="0" w:space="0" w:color="auto"/>
      </w:divBdr>
    </w:div>
    <w:div w:id="999845623">
      <w:bodyDiv w:val="1"/>
      <w:marLeft w:val="0"/>
      <w:marRight w:val="0"/>
      <w:marTop w:val="0"/>
      <w:marBottom w:val="0"/>
      <w:divBdr>
        <w:top w:val="none" w:sz="0" w:space="0" w:color="auto"/>
        <w:left w:val="none" w:sz="0" w:space="0" w:color="auto"/>
        <w:bottom w:val="none" w:sz="0" w:space="0" w:color="auto"/>
        <w:right w:val="none" w:sz="0" w:space="0" w:color="auto"/>
      </w:divBdr>
    </w:div>
    <w:div w:id="1000080030">
      <w:bodyDiv w:val="1"/>
      <w:marLeft w:val="0"/>
      <w:marRight w:val="0"/>
      <w:marTop w:val="0"/>
      <w:marBottom w:val="0"/>
      <w:divBdr>
        <w:top w:val="none" w:sz="0" w:space="0" w:color="auto"/>
        <w:left w:val="none" w:sz="0" w:space="0" w:color="auto"/>
        <w:bottom w:val="none" w:sz="0" w:space="0" w:color="auto"/>
        <w:right w:val="none" w:sz="0" w:space="0" w:color="auto"/>
      </w:divBdr>
    </w:div>
    <w:div w:id="1002389399">
      <w:bodyDiv w:val="1"/>
      <w:marLeft w:val="0"/>
      <w:marRight w:val="0"/>
      <w:marTop w:val="0"/>
      <w:marBottom w:val="0"/>
      <w:divBdr>
        <w:top w:val="none" w:sz="0" w:space="0" w:color="auto"/>
        <w:left w:val="none" w:sz="0" w:space="0" w:color="auto"/>
        <w:bottom w:val="none" w:sz="0" w:space="0" w:color="auto"/>
        <w:right w:val="none" w:sz="0" w:space="0" w:color="auto"/>
      </w:divBdr>
    </w:div>
    <w:div w:id="1003165935">
      <w:bodyDiv w:val="1"/>
      <w:marLeft w:val="0"/>
      <w:marRight w:val="0"/>
      <w:marTop w:val="0"/>
      <w:marBottom w:val="0"/>
      <w:divBdr>
        <w:top w:val="none" w:sz="0" w:space="0" w:color="auto"/>
        <w:left w:val="none" w:sz="0" w:space="0" w:color="auto"/>
        <w:bottom w:val="none" w:sz="0" w:space="0" w:color="auto"/>
        <w:right w:val="none" w:sz="0" w:space="0" w:color="auto"/>
      </w:divBdr>
    </w:div>
    <w:div w:id="1005060765">
      <w:bodyDiv w:val="1"/>
      <w:marLeft w:val="0"/>
      <w:marRight w:val="0"/>
      <w:marTop w:val="0"/>
      <w:marBottom w:val="0"/>
      <w:divBdr>
        <w:top w:val="none" w:sz="0" w:space="0" w:color="auto"/>
        <w:left w:val="none" w:sz="0" w:space="0" w:color="auto"/>
        <w:bottom w:val="none" w:sz="0" w:space="0" w:color="auto"/>
        <w:right w:val="none" w:sz="0" w:space="0" w:color="auto"/>
      </w:divBdr>
    </w:div>
    <w:div w:id="1006057886">
      <w:bodyDiv w:val="1"/>
      <w:marLeft w:val="0"/>
      <w:marRight w:val="0"/>
      <w:marTop w:val="0"/>
      <w:marBottom w:val="0"/>
      <w:divBdr>
        <w:top w:val="none" w:sz="0" w:space="0" w:color="auto"/>
        <w:left w:val="none" w:sz="0" w:space="0" w:color="auto"/>
        <w:bottom w:val="none" w:sz="0" w:space="0" w:color="auto"/>
        <w:right w:val="none" w:sz="0" w:space="0" w:color="auto"/>
      </w:divBdr>
    </w:div>
    <w:div w:id="1009214522">
      <w:bodyDiv w:val="1"/>
      <w:marLeft w:val="0"/>
      <w:marRight w:val="0"/>
      <w:marTop w:val="0"/>
      <w:marBottom w:val="0"/>
      <w:divBdr>
        <w:top w:val="none" w:sz="0" w:space="0" w:color="auto"/>
        <w:left w:val="none" w:sz="0" w:space="0" w:color="auto"/>
        <w:bottom w:val="none" w:sz="0" w:space="0" w:color="auto"/>
        <w:right w:val="none" w:sz="0" w:space="0" w:color="auto"/>
      </w:divBdr>
    </w:div>
    <w:div w:id="1009334221">
      <w:bodyDiv w:val="1"/>
      <w:marLeft w:val="0"/>
      <w:marRight w:val="0"/>
      <w:marTop w:val="0"/>
      <w:marBottom w:val="0"/>
      <w:divBdr>
        <w:top w:val="none" w:sz="0" w:space="0" w:color="auto"/>
        <w:left w:val="none" w:sz="0" w:space="0" w:color="auto"/>
        <w:bottom w:val="none" w:sz="0" w:space="0" w:color="auto"/>
        <w:right w:val="none" w:sz="0" w:space="0" w:color="auto"/>
      </w:divBdr>
    </w:div>
    <w:div w:id="1012217409">
      <w:bodyDiv w:val="1"/>
      <w:marLeft w:val="0"/>
      <w:marRight w:val="0"/>
      <w:marTop w:val="0"/>
      <w:marBottom w:val="0"/>
      <w:divBdr>
        <w:top w:val="none" w:sz="0" w:space="0" w:color="auto"/>
        <w:left w:val="none" w:sz="0" w:space="0" w:color="auto"/>
        <w:bottom w:val="none" w:sz="0" w:space="0" w:color="auto"/>
        <w:right w:val="none" w:sz="0" w:space="0" w:color="auto"/>
      </w:divBdr>
    </w:div>
    <w:div w:id="1014109977">
      <w:bodyDiv w:val="1"/>
      <w:marLeft w:val="0"/>
      <w:marRight w:val="0"/>
      <w:marTop w:val="0"/>
      <w:marBottom w:val="0"/>
      <w:divBdr>
        <w:top w:val="none" w:sz="0" w:space="0" w:color="auto"/>
        <w:left w:val="none" w:sz="0" w:space="0" w:color="auto"/>
        <w:bottom w:val="none" w:sz="0" w:space="0" w:color="auto"/>
        <w:right w:val="none" w:sz="0" w:space="0" w:color="auto"/>
      </w:divBdr>
    </w:div>
    <w:div w:id="1015152779">
      <w:bodyDiv w:val="1"/>
      <w:marLeft w:val="0"/>
      <w:marRight w:val="0"/>
      <w:marTop w:val="0"/>
      <w:marBottom w:val="0"/>
      <w:divBdr>
        <w:top w:val="none" w:sz="0" w:space="0" w:color="auto"/>
        <w:left w:val="none" w:sz="0" w:space="0" w:color="auto"/>
        <w:bottom w:val="none" w:sz="0" w:space="0" w:color="auto"/>
        <w:right w:val="none" w:sz="0" w:space="0" w:color="auto"/>
      </w:divBdr>
    </w:div>
    <w:div w:id="1017730155">
      <w:bodyDiv w:val="1"/>
      <w:marLeft w:val="0"/>
      <w:marRight w:val="0"/>
      <w:marTop w:val="0"/>
      <w:marBottom w:val="0"/>
      <w:divBdr>
        <w:top w:val="none" w:sz="0" w:space="0" w:color="auto"/>
        <w:left w:val="none" w:sz="0" w:space="0" w:color="auto"/>
        <w:bottom w:val="none" w:sz="0" w:space="0" w:color="auto"/>
        <w:right w:val="none" w:sz="0" w:space="0" w:color="auto"/>
      </w:divBdr>
    </w:div>
    <w:div w:id="1017732763">
      <w:bodyDiv w:val="1"/>
      <w:marLeft w:val="0"/>
      <w:marRight w:val="0"/>
      <w:marTop w:val="0"/>
      <w:marBottom w:val="0"/>
      <w:divBdr>
        <w:top w:val="none" w:sz="0" w:space="0" w:color="auto"/>
        <w:left w:val="none" w:sz="0" w:space="0" w:color="auto"/>
        <w:bottom w:val="none" w:sz="0" w:space="0" w:color="auto"/>
        <w:right w:val="none" w:sz="0" w:space="0" w:color="auto"/>
      </w:divBdr>
    </w:div>
    <w:div w:id="1022828127">
      <w:bodyDiv w:val="1"/>
      <w:marLeft w:val="0"/>
      <w:marRight w:val="0"/>
      <w:marTop w:val="0"/>
      <w:marBottom w:val="0"/>
      <w:divBdr>
        <w:top w:val="none" w:sz="0" w:space="0" w:color="auto"/>
        <w:left w:val="none" w:sz="0" w:space="0" w:color="auto"/>
        <w:bottom w:val="none" w:sz="0" w:space="0" w:color="auto"/>
        <w:right w:val="none" w:sz="0" w:space="0" w:color="auto"/>
      </w:divBdr>
    </w:div>
    <w:div w:id="1026979337">
      <w:bodyDiv w:val="1"/>
      <w:marLeft w:val="0"/>
      <w:marRight w:val="0"/>
      <w:marTop w:val="0"/>
      <w:marBottom w:val="0"/>
      <w:divBdr>
        <w:top w:val="none" w:sz="0" w:space="0" w:color="auto"/>
        <w:left w:val="none" w:sz="0" w:space="0" w:color="auto"/>
        <w:bottom w:val="none" w:sz="0" w:space="0" w:color="auto"/>
        <w:right w:val="none" w:sz="0" w:space="0" w:color="auto"/>
      </w:divBdr>
    </w:div>
    <w:div w:id="1029186053">
      <w:bodyDiv w:val="1"/>
      <w:marLeft w:val="0"/>
      <w:marRight w:val="0"/>
      <w:marTop w:val="0"/>
      <w:marBottom w:val="0"/>
      <w:divBdr>
        <w:top w:val="none" w:sz="0" w:space="0" w:color="auto"/>
        <w:left w:val="none" w:sz="0" w:space="0" w:color="auto"/>
        <w:bottom w:val="none" w:sz="0" w:space="0" w:color="auto"/>
        <w:right w:val="none" w:sz="0" w:space="0" w:color="auto"/>
      </w:divBdr>
    </w:div>
    <w:div w:id="1029719163">
      <w:bodyDiv w:val="1"/>
      <w:marLeft w:val="0"/>
      <w:marRight w:val="0"/>
      <w:marTop w:val="0"/>
      <w:marBottom w:val="0"/>
      <w:divBdr>
        <w:top w:val="none" w:sz="0" w:space="0" w:color="auto"/>
        <w:left w:val="none" w:sz="0" w:space="0" w:color="auto"/>
        <w:bottom w:val="none" w:sz="0" w:space="0" w:color="auto"/>
        <w:right w:val="none" w:sz="0" w:space="0" w:color="auto"/>
      </w:divBdr>
    </w:div>
    <w:div w:id="1032339178">
      <w:bodyDiv w:val="1"/>
      <w:marLeft w:val="0"/>
      <w:marRight w:val="0"/>
      <w:marTop w:val="0"/>
      <w:marBottom w:val="0"/>
      <w:divBdr>
        <w:top w:val="none" w:sz="0" w:space="0" w:color="auto"/>
        <w:left w:val="none" w:sz="0" w:space="0" w:color="auto"/>
        <w:bottom w:val="none" w:sz="0" w:space="0" w:color="auto"/>
        <w:right w:val="none" w:sz="0" w:space="0" w:color="auto"/>
      </w:divBdr>
    </w:div>
    <w:div w:id="1033575413">
      <w:bodyDiv w:val="1"/>
      <w:marLeft w:val="0"/>
      <w:marRight w:val="0"/>
      <w:marTop w:val="0"/>
      <w:marBottom w:val="0"/>
      <w:divBdr>
        <w:top w:val="none" w:sz="0" w:space="0" w:color="auto"/>
        <w:left w:val="none" w:sz="0" w:space="0" w:color="auto"/>
        <w:bottom w:val="none" w:sz="0" w:space="0" w:color="auto"/>
        <w:right w:val="none" w:sz="0" w:space="0" w:color="auto"/>
      </w:divBdr>
    </w:div>
    <w:div w:id="1036393801">
      <w:bodyDiv w:val="1"/>
      <w:marLeft w:val="0"/>
      <w:marRight w:val="0"/>
      <w:marTop w:val="0"/>
      <w:marBottom w:val="0"/>
      <w:divBdr>
        <w:top w:val="none" w:sz="0" w:space="0" w:color="auto"/>
        <w:left w:val="none" w:sz="0" w:space="0" w:color="auto"/>
        <w:bottom w:val="none" w:sz="0" w:space="0" w:color="auto"/>
        <w:right w:val="none" w:sz="0" w:space="0" w:color="auto"/>
      </w:divBdr>
    </w:div>
    <w:div w:id="1038159707">
      <w:bodyDiv w:val="1"/>
      <w:marLeft w:val="0"/>
      <w:marRight w:val="0"/>
      <w:marTop w:val="0"/>
      <w:marBottom w:val="0"/>
      <w:divBdr>
        <w:top w:val="none" w:sz="0" w:space="0" w:color="auto"/>
        <w:left w:val="none" w:sz="0" w:space="0" w:color="auto"/>
        <w:bottom w:val="none" w:sz="0" w:space="0" w:color="auto"/>
        <w:right w:val="none" w:sz="0" w:space="0" w:color="auto"/>
      </w:divBdr>
    </w:div>
    <w:div w:id="1042169109">
      <w:bodyDiv w:val="1"/>
      <w:marLeft w:val="0"/>
      <w:marRight w:val="0"/>
      <w:marTop w:val="0"/>
      <w:marBottom w:val="0"/>
      <w:divBdr>
        <w:top w:val="none" w:sz="0" w:space="0" w:color="auto"/>
        <w:left w:val="none" w:sz="0" w:space="0" w:color="auto"/>
        <w:bottom w:val="none" w:sz="0" w:space="0" w:color="auto"/>
        <w:right w:val="none" w:sz="0" w:space="0" w:color="auto"/>
      </w:divBdr>
    </w:div>
    <w:div w:id="1048724723">
      <w:bodyDiv w:val="1"/>
      <w:marLeft w:val="0"/>
      <w:marRight w:val="0"/>
      <w:marTop w:val="0"/>
      <w:marBottom w:val="0"/>
      <w:divBdr>
        <w:top w:val="none" w:sz="0" w:space="0" w:color="auto"/>
        <w:left w:val="none" w:sz="0" w:space="0" w:color="auto"/>
        <w:bottom w:val="none" w:sz="0" w:space="0" w:color="auto"/>
        <w:right w:val="none" w:sz="0" w:space="0" w:color="auto"/>
      </w:divBdr>
    </w:div>
    <w:div w:id="1052539382">
      <w:bodyDiv w:val="1"/>
      <w:marLeft w:val="0"/>
      <w:marRight w:val="0"/>
      <w:marTop w:val="0"/>
      <w:marBottom w:val="0"/>
      <w:divBdr>
        <w:top w:val="none" w:sz="0" w:space="0" w:color="auto"/>
        <w:left w:val="none" w:sz="0" w:space="0" w:color="auto"/>
        <w:bottom w:val="none" w:sz="0" w:space="0" w:color="auto"/>
        <w:right w:val="none" w:sz="0" w:space="0" w:color="auto"/>
      </w:divBdr>
    </w:div>
    <w:div w:id="1055736190">
      <w:bodyDiv w:val="1"/>
      <w:marLeft w:val="0"/>
      <w:marRight w:val="0"/>
      <w:marTop w:val="0"/>
      <w:marBottom w:val="0"/>
      <w:divBdr>
        <w:top w:val="none" w:sz="0" w:space="0" w:color="auto"/>
        <w:left w:val="none" w:sz="0" w:space="0" w:color="auto"/>
        <w:bottom w:val="none" w:sz="0" w:space="0" w:color="auto"/>
        <w:right w:val="none" w:sz="0" w:space="0" w:color="auto"/>
      </w:divBdr>
    </w:div>
    <w:div w:id="1060591122">
      <w:bodyDiv w:val="1"/>
      <w:marLeft w:val="0"/>
      <w:marRight w:val="0"/>
      <w:marTop w:val="0"/>
      <w:marBottom w:val="0"/>
      <w:divBdr>
        <w:top w:val="none" w:sz="0" w:space="0" w:color="auto"/>
        <w:left w:val="none" w:sz="0" w:space="0" w:color="auto"/>
        <w:bottom w:val="none" w:sz="0" w:space="0" w:color="auto"/>
        <w:right w:val="none" w:sz="0" w:space="0" w:color="auto"/>
      </w:divBdr>
    </w:div>
    <w:div w:id="1060709271">
      <w:bodyDiv w:val="1"/>
      <w:marLeft w:val="0"/>
      <w:marRight w:val="0"/>
      <w:marTop w:val="0"/>
      <w:marBottom w:val="0"/>
      <w:divBdr>
        <w:top w:val="none" w:sz="0" w:space="0" w:color="auto"/>
        <w:left w:val="none" w:sz="0" w:space="0" w:color="auto"/>
        <w:bottom w:val="none" w:sz="0" w:space="0" w:color="auto"/>
        <w:right w:val="none" w:sz="0" w:space="0" w:color="auto"/>
      </w:divBdr>
    </w:div>
    <w:div w:id="1062144846">
      <w:bodyDiv w:val="1"/>
      <w:marLeft w:val="0"/>
      <w:marRight w:val="0"/>
      <w:marTop w:val="0"/>
      <w:marBottom w:val="0"/>
      <w:divBdr>
        <w:top w:val="none" w:sz="0" w:space="0" w:color="auto"/>
        <w:left w:val="none" w:sz="0" w:space="0" w:color="auto"/>
        <w:bottom w:val="none" w:sz="0" w:space="0" w:color="auto"/>
        <w:right w:val="none" w:sz="0" w:space="0" w:color="auto"/>
      </w:divBdr>
    </w:div>
    <w:div w:id="1064109590">
      <w:bodyDiv w:val="1"/>
      <w:marLeft w:val="0"/>
      <w:marRight w:val="0"/>
      <w:marTop w:val="0"/>
      <w:marBottom w:val="0"/>
      <w:divBdr>
        <w:top w:val="none" w:sz="0" w:space="0" w:color="auto"/>
        <w:left w:val="none" w:sz="0" w:space="0" w:color="auto"/>
        <w:bottom w:val="none" w:sz="0" w:space="0" w:color="auto"/>
        <w:right w:val="none" w:sz="0" w:space="0" w:color="auto"/>
      </w:divBdr>
    </w:div>
    <w:div w:id="1064643293">
      <w:bodyDiv w:val="1"/>
      <w:marLeft w:val="0"/>
      <w:marRight w:val="0"/>
      <w:marTop w:val="0"/>
      <w:marBottom w:val="0"/>
      <w:divBdr>
        <w:top w:val="none" w:sz="0" w:space="0" w:color="auto"/>
        <w:left w:val="none" w:sz="0" w:space="0" w:color="auto"/>
        <w:bottom w:val="none" w:sz="0" w:space="0" w:color="auto"/>
        <w:right w:val="none" w:sz="0" w:space="0" w:color="auto"/>
      </w:divBdr>
    </w:div>
    <w:div w:id="1066345570">
      <w:bodyDiv w:val="1"/>
      <w:marLeft w:val="0"/>
      <w:marRight w:val="0"/>
      <w:marTop w:val="0"/>
      <w:marBottom w:val="0"/>
      <w:divBdr>
        <w:top w:val="none" w:sz="0" w:space="0" w:color="auto"/>
        <w:left w:val="none" w:sz="0" w:space="0" w:color="auto"/>
        <w:bottom w:val="none" w:sz="0" w:space="0" w:color="auto"/>
        <w:right w:val="none" w:sz="0" w:space="0" w:color="auto"/>
      </w:divBdr>
    </w:div>
    <w:div w:id="1073434998">
      <w:bodyDiv w:val="1"/>
      <w:marLeft w:val="0"/>
      <w:marRight w:val="0"/>
      <w:marTop w:val="0"/>
      <w:marBottom w:val="0"/>
      <w:divBdr>
        <w:top w:val="none" w:sz="0" w:space="0" w:color="auto"/>
        <w:left w:val="none" w:sz="0" w:space="0" w:color="auto"/>
        <w:bottom w:val="none" w:sz="0" w:space="0" w:color="auto"/>
        <w:right w:val="none" w:sz="0" w:space="0" w:color="auto"/>
      </w:divBdr>
    </w:div>
    <w:div w:id="1074009121">
      <w:bodyDiv w:val="1"/>
      <w:marLeft w:val="0"/>
      <w:marRight w:val="0"/>
      <w:marTop w:val="0"/>
      <w:marBottom w:val="0"/>
      <w:divBdr>
        <w:top w:val="none" w:sz="0" w:space="0" w:color="auto"/>
        <w:left w:val="none" w:sz="0" w:space="0" w:color="auto"/>
        <w:bottom w:val="none" w:sz="0" w:space="0" w:color="auto"/>
        <w:right w:val="none" w:sz="0" w:space="0" w:color="auto"/>
      </w:divBdr>
    </w:div>
    <w:div w:id="1077172577">
      <w:bodyDiv w:val="1"/>
      <w:marLeft w:val="0"/>
      <w:marRight w:val="0"/>
      <w:marTop w:val="0"/>
      <w:marBottom w:val="0"/>
      <w:divBdr>
        <w:top w:val="none" w:sz="0" w:space="0" w:color="auto"/>
        <w:left w:val="none" w:sz="0" w:space="0" w:color="auto"/>
        <w:bottom w:val="none" w:sz="0" w:space="0" w:color="auto"/>
        <w:right w:val="none" w:sz="0" w:space="0" w:color="auto"/>
      </w:divBdr>
    </w:div>
    <w:div w:id="1079060457">
      <w:bodyDiv w:val="1"/>
      <w:marLeft w:val="0"/>
      <w:marRight w:val="0"/>
      <w:marTop w:val="0"/>
      <w:marBottom w:val="0"/>
      <w:divBdr>
        <w:top w:val="none" w:sz="0" w:space="0" w:color="auto"/>
        <w:left w:val="none" w:sz="0" w:space="0" w:color="auto"/>
        <w:bottom w:val="none" w:sz="0" w:space="0" w:color="auto"/>
        <w:right w:val="none" w:sz="0" w:space="0" w:color="auto"/>
      </w:divBdr>
    </w:div>
    <w:div w:id="1087270821">
      <w:bodyDiv w:val="1"/>
      <w:marLeft w:val="0"/>
      <w:marRight w:val="0"/>
      <w:marTop w:val="0"/>
      <w:marBottom w:val="0"/>
      <w:divBdr>
        <w:top w:val="none" w:sz="0" w:space="0" w:color="auto"/>
        <w:left w:val="none" w:sz="0" w:space="0" w:color="auto"/>
        <w:bottom w:val="none" w:sz="0" w:space="0" w:color="auto"/>
        <w:right w:val="none" w:sz="0" w:space="0" w:color="auto"/>
      </w:divBdr>
    </w:div>
    <w:div w:id="1087729596">
      <w:bodyDiv w:val="1"/>
      <w:marLeft w:val="0"/>
      <w:marRight w:val="0"/>
      <w:marTop w:val="0"/>
      <w:marBottom w:val="0"/>
      <w:divBdr>
        <w:top w:val="none" w:sz="0" w:space="0" w:color="auto"/>
        <w:left w:val="none" w:sz="0" w:space="0" w:color="auto"/>
        <w:bottom w:val="none" w:sz="0" w:space="0" w:color="auto"/>
        <w:right w:val="none" w:sz="0" w:space="0" w:color="auto"/>
      </w:divBdr>
    </w:div>
    <w:div w:id="1091657231">
      <w:bodyDiv w:val="1"/>
      <w:marLeft w:val="0"/>
      <w:marRight w:val="0"/>
      <w:marTop w:val="0"/>
      <w:marBottom w:val="0"/>
      <w:divBdr>
        <w:top w:val="none" w:sz="0" w:space="0" w:color="auto"/>
        <w:left w:val="none" w:sz="0" w:space="0" w:color="auto"/>
        <w:bottom w:val="none" w:sz="0" w:space="0" w:color="auto"/>
        <w:right w:val="none" w:sz="0" w:space="0" w:color="auto"/>
      </w:divBdr>
    </w:div>
    <w:div w:id="1091659969">
      <w:bodyDiv w:val="1"/>
      <w:marLeft w:val="0"/>
      <w:marRight w:val="0"/>
      <w:marTop w:val="0"/>
      <w:marBottom w:val="0"/>
      <w:divBdr>
        <w:top w:val="none" w:sz="0" w:space="0" w:color="auto"/>
        <w:left w:val="none" w:sz="0" w:space="0" w:color="auto"/>
        <w:bottom w:val="none" w:sz="0" w:space="0" w:color="auto"/>
        <w:right w:val="none" w:sz="0" w:space="0" w:color="auto"/>
      </w:divBdr>
    </w:div>
    <w:div w:id="1099183595">
      <w:bodyDiv w:val="1"/>
      <w:marLeft w:val="0"/>
      <w:marRight w:val="0"/>
      <w:marTop w:val="0"/>
      <w:marBottom w:val="0"/>
      <w:divBdr>
        <w:top w:val="none" w:sz="0" w:space="0" w:color="auto"/>
        <w:left w:val="none" w:sz="0" w:space="0" w:color="auto"/>
        <w:bottom w:val="none" w:sz="0" w:space="0" w:color="auto"/>
        <w:right w:val="none" w:sz="0" w:space="0" w:color="auto"/>
      </w:divBdr>
    </w:div>
    <w:div w:id="1100836583">
      <w:bodyDiv w:val="1"/>
      <w:marLeft w:val="0"/>
      <w:marRight w:val="0"/>
      <w:marTop w:val="0"/>
      <w:marBottom w:val="0"/>
      <w:divBdr>
        <w:top w:val="none" w:sz="0" w:space="0" w:color="auto"/>
        <w:left w:val="none" w:sz="0" w:space="0" w:color="auto"/>
        <w:bottom w:val="none" w:sz="0" w:space="0" w:color="auto"/>
        <w:right w:val="none" w:sz="0" w:space="0" w:color="auto"/>
      </w:divBdr>
    </w:div>
    <w:div w:id="1101098699">
      <w:bodyDiv w:val="1"/>
      <w:marLeft w:val="0"/>
      <w:marRight w:val="0"/>
      <w:marTop w:val="0"/>
      <w:marBottom w:val="0"/>
      <w:divBdr>
        <w:top w:val="none" w:sz="0" w:space="0" w:color="auto"/>
        <w:left w:val="none" w:sz="0" w:space="0" w:color="auto"/>
        <w:bottom w:val="none" w:sz="0" w:space="0" w:color="auto"/>
        <w:right w:val="none" w:sz="0" w:space="0" w:color="auto"/>
      </w:divBdr>
    </w:div>
    <w:div w:id="1103381180">
      <w:bodyDiv w:val="1"/>
      <w:marLeft w:val="0"/>
      <w:marRight w:val="0"/>
      <w:marTop w:val="0"/>
      <w:marBottom w:val="0"/>
      <w:divBdr>
        <w:top w:val="none" w:sz="0" w:space="0" w:color="auto"/>
        <w:left w:val="none" w:sz="0" w:space="0" w:color="auto"/>
        <w:bottom w:val="none" w:sz="0" w:space="0" w:color="auto"/>
        <w:right w:val="none" w:sz="0" w:space="0" w:color="auto"/>
      </w:divBdr>
    </w:div>
    <w:div w:id="1104038306">
      <w:bodyDiv w:val="1"/>
      <w:marLeft w:val="0"/>
      <w:marRight w:val="0"/>
      <w:marTop w:val="0"/>
      <w:marBottom w:val="0"/>
      <w:divBdr>
        <w:top w:val="none" w:sz="0" w:space="0" w:color="auto"/>
        <w:left w:val="none" w:sz="0" w:space="0" w:color="auto"/>
        <w:bottom w:val="none" w:sz="0" w:space="0" w:color="auto"/>
        <w:right w:val="none" w:sz="0" w:space="0" w:color="auto"/>
      </w:divBdr>
    </w:div>
    <w:div w:id="1104227992">
      <w:bodyDiv w:val="1"/>
      <w:marLeft w:val="0"/>
      <w:marRight w:val="0"/>
      <w:marTop w:val="0"/>
      <w:marBottom w:val="0"/>
      <w:divBdr>
        <w:top w:val="none" w:sz="0" w:space="0" w:color="auto"/>
        <w:left w:val="none" w:sz="0" w:space="0" w:color="auto"/>
        <w:bottom w:val="none" w:sz="0" w:space="0" w:color="auto"/>
        <w:right w:val="none" w:sz="0" w:space="0" w:color="auto"/>
      </w:divBdr>
    </w:div>
    <w:div w:id="1104955961">
      <w:bodyDiv w:val="1"/>
      <w:marLeft w:val="0"/>
      <w:marRight w:val="0"/>
      <w:marTop w:val="0"/>
      <w:marBottom w:val="0"/>
      <w:divBdr>
        <w:top w:val="none" w:sz="0" w:space="0" w:color="auto"/>
        <w:left w:val="none" w:sz="0" w:space="0" w:color="auto"/>
        <w:bottom w:val="none" w:sz="0" w:space="0" w:color="auto"/>
        <w:right w:val="none" w:sz="0" w:space="0" w:color="auto"/>
      </w:divBdr>
    </w:div>
    <w:div w:id="1109664807">
      <w:bodyDiv w:val="1"/>
      <w:marLeft w:val="0"/>
      <w:marRight w:val="0"/>
      <w:marTop w:val="0"/>
      <w:marBottom w:val="0"/>
      <w:divBdr>
        <w:top w:val="none" w:sz="0" w:space="0" w:color="auto"/>
        <w:left w:val="none" w:sz="0" w:space="0" w:color="auto"/>
        <w:bottom w:val="none" w:sz="0" w:space="0" w:color="auto"/>
        <w:right w:val="none" w:sz="0" w:space="0" w:color="auto"/>
      </w:divBdr>
    </w:div>
    <w:div w:id="1114861238">
      <w:bodyDiv w:val="1"/>
      <w:marLeft w:val="0"/>
      <w:marRight w:val="0"/>
      <w:marTop w:val="0"/>
      <w:marBottom w:val="0"/>
      <w:divBdr>
        <w:top w:val="none" w:sz="0" w:space="0" w:color="auto"/>
        <w:left w:val="none" w:sz="0" w:space="0" w:color="auto"/>
        <w:bottom w:val="none" w:sz="0" w:space="0" w:color="auto"/>
        <w:right w:val="none" w:sz="0" w:space="0" w:color="auto"/>
      </w:divBdr>
    </w:div>
    <w:div w:id="1125004487">
      <w:bodyDiv w:val="1"/>
      <w:marLeft w:val="0"/>
      <w:marRight w:val="0"/>
      <w:marTop w:val="0"/>
      <w:marBottom w:val="0"/>
      <w:divBdr>
        <w:top w:val="none" w:sz="0" w:space="0" w:color="auto"/>
        <w:left w:val="none" w:sz="0" w:space="0" w:color="auto"/>
        <w:bottom w:val="none" w:sz="0" w:space="0" w:color="auto"/>
        <w:right w:val="none" w:sz="0" w:space="0" w:color="auto"/>
      </w:divBdr>
    </w:div>
    <w:div w:id="1125348092">
      <w:bodyDiv w:val="1"/>
      <w:marLeft w:val="0"/>
      <w:marRight w:val="0"/>
      <w:marTop w:val="0"/>
      <w:marBottom w:val="0"/>
      <w:divBdr>
        <w:top w:val="none" w:sz="0" w:space="0" w:color="auto"/>
        <w:left w:val="none" w:sz="0" w:space="0" w:color="auto"/>
        <w:bottom w:val="none" w:sz="0" w:space="0" w:color="auto"/>
        <w:right w:val="none" w:sz="0" w:space="0" w:color="auto"/>
      </w:divBdr>
    </w:div>
    <w:div w:id="1127089446">
      <w:bodyDiv w:val="1"/>
      <w:marLeft w:val="0"/>
      <w:marRight w:val="0"/>
      <w:marTop w:val="0"/>
      <w:marBottom w:val="0"/>
      <w:divBdr>
        <w:top w:val="none" w:sz="0" w:space="0" w:color="auto"/>
        <w:left w:val="none" w:sz="0" w:space="0" w:color="auto"/>
        <w:bottom w:val="none" w:sz="0" w:space="0" w:color="auto"/>
        <w:right w:val="none" w:sz="0" w:space="0" w:color="auto"/>
      </w:divBdr>
    </w:div>
    <w:div w:id="1131438182">
      <w:bodyDiv w:val="1"/>
      <w:marLeft w:val="0"/>
      <w:marRight w:val="0"/>
      <w:marTop w:val="0"/>
      <w:marBottom w:val="0"/>
      <w:divBdr>
        <w:top w:val="none" w:sz="0" w:space="0" w:color="auto"/>
        <w:left w:val="none" w:sz="0" w:space="0" w:color="auto"/>
        <w:bottom w:val="none" w:sz="0" w:space="0" w:color="auto"/>
        <w:right w:val="none" w:sz="0" w:space="0" w:color="auto"/>
      </w:divBdr>
    </w:div>
    <w:div w:id="1135415928">
      <w:bodyDiv w:val="1"/>
      <w:marLeft w:val="0"/>
      <w:marRight w:val="0"/>
      <w:marTop w:val="0"/>
      <w:marBottom w:val="0"/>
      <w:divBdr>
        <w:top w:val="none" w:sz="0" w:space="0" w:color="auto"/>
        <w:left w:val="none" w:sz="0" w:space="0" w:color="auto"/>
        <w:bottom w:val="none" w:sz="0" w:space="0" w:color="auto"/>
        <w:right w:val="none" w:sz="0" w:space="0" w:color="auto"/>
      </w:divBdr>
    </w:div>
    <w:div w:id="1135870497">
      <w:bodyDiv w:val="1"/>
      <w:marLeft w:val="0"/>
      <w:marRight w:val="0"/>
      <w:marTop w:val="0"/>
      <w:marBottom w:val="0"/>
      <w:divBdr>
        <w:top w:val="none" w:sz="0" w:space="0" w:color="auto"/>
        <w:left w:val="none" w:sz="0" w:space="0" w:color="auto"/>
        <w:bottom w:val="none" w:sz="0" w:space="0" w:color="auto"/>
        <w:right w:val="none" w:sz="0" w:space="0" w:color="auto"/>
      </w:divBdr>
    </w:div>
    <w:div w:id="1136217829">
      <w:bodyDiv w:val="1"/>
      <w:marLeft w:val="0"/>
      <w:marRight w:val="0"/>
      <w:marTop w:val="0"/>
      <w:marBottom w:val="0"/>
      <w:divBdr>
        <w:top w:val="none" w:sz="0" w:space="0" w:color="auto"/>
        <w:left w:val="none" w:sz="0" w:space="0" w:color="auto"/>
        <w:bottom w:val="none" w:sz="0" w:space="0" w:color="auto"/>
        <w:right w:val="none" w:sz="0" w:space="0" w:color="auto"/>
      </w:divBdr>
    </w:div>
    <w:div w:id="1139152371">
      <w:bodyDiv w:val="1"/>
      <w:marLeft w:val="0"/>
      <w:marRight w:val="0"/>
      <w:marTop w:val="0"/>
      <w:marBottom w:val="0"/>
      <w:divBdr>
        <w:top w:val="none" w:sz="0" w:space="0" w:color="auto"/>
        <w:left w:val="none" w:sz="0" w:space="0" w:color="auto"/>
        <w:bottom w:val="none" w:sz="0" w:space="0" w:color="auto"/>
        <w:right w:val="none" w:sz="0" w:space="0" w:color="auto"/>
      </w:divBdr>
    </w:div>
    <w:div w:id="1139152518">
      <w:bodyDiv w:val="1"/>
      <w:marLeft w:val="0"/>
      <w:marRight w:val="0"/>
      <w:marTop w:val="0"/>
      <w:marBottom w:val="0"/>
      <w:divBdr>
        <w:top w:val="none" w:sz="0" w:space="0" w:color="auto"/>
        <w:left w:val="none" w:sz="0" w:space="0" w:color="auto"/>
        <w:bottom w:val="none" w:sz="0" w:space="0" w:color="auto"/>
        <w:right w:val="none" w:sz="0" w:space="0" w:color="auto"/>
      </w:divBdr>
    </w:div>
    <w:div w:id="1146045561">
      <w:bodyDiv w:val="1"/>
      <w:marLeft w:val="0"/>
      <w:marRight w:val="0"/>
      <w:marTop w:val="0"/>
      <w:marBottom w:val="0"/>
      <w:divBdr>
        <w:top w:val="none" w:sz="0" w:space="0" w:color="auto"/>
        <w:left w:val="none" w:sz="0" w:space="0" w:color="auto"/>
        <w:bottom w:val="none" w:sz="0" w:space="0" w:color="auto"/>
        <w:right w:val="none" w:sz="0" w:space="0" w:color="auto"/>
      </w:divBdr>
    </w:div>
    <w:div w:id="1146315342">
      <w:bodyDiv w:val="1"/>
      <w:marLeft w:val="0"/>
      <w:marRight w:val="0"/>
      <w:marTop w:val="0"/>
      <w:marBottom w:val="0"/>
      <w:divBdr>
        <w:top w:val="none" w:sz="0" w:space="0" w:color="auto"/>
        <w:left w:val="none" w:sz="0" w:space="0" w:color="auto"/>
        <w:bottom w:val="none" w:sz="0" w:space="0" w:color="auto"/>
        <w:right w:val="none" w:sz="0" w:space="0" w:color="auto"/>
      </w:divBdr>
    </w:div>
    <w:div w:id="1151020462">
      <w:bodyDiv w:val="1"/>
      <w:marLeft w:val="0"/>
      <w:marRight w:val="0"/>
      <w:marTop w:val="0"/>
      <w:marBottom w:val="0"/>
      <w:divBdr>
        <w:top w:val="none" w:sz="0" w:space="0" w:color="auto"/>
        <w:left w:val="none" w:sz="0" w:space="0" w:color="auto"/>
        <w:bottom w:val="none" w:sz="0" w:space="0" w:color="auto"/>
        <w:right w:val="none" w:sz="0" w:space="0" w:color="auto"/>
      </w:divBdr>
    </w:div>
    <w:div w:id="1151412050">
      <w:bodyDiv w:val="1"/>
      <w:marLeft w:val="0"/>
      <w:marRight w:val="0"/>
      <w:marTop w:val="0"/>
      <w:marBottom w:val="0"/>
      <w:divBdr>
        <w:top w:val="none" w:sz="0" w:space="0" w:color="auto"/>
        <w:left w:val="none" w:sz="0" w:space="0" w:color="auto"/>
        <w:bottom w:val="none" w:sz="0" w:space="0" w:color="auto"/>
        <w:right w:val="none" w:sz="0" w:space="0" w:color="auto"/>
      </w:divBdr>
    </w:div>
    <w:div w:id="1151946937">
      <w:bodyDiv w:val="1"/>
      <w:marLeft w:val="0"/>
      <w:marRight w:val="0"/>
      <w:marTop w:val="0"/>
      <w:marBottom w:val="0"/>
      <w:divBdr>
        <w:top w:val="none" w:sz="0" w:space="0" w:color="auto"/>
        <w:left w:val="none" w:sz="0" w:space="0" w:color="auto"/>
        <w:bottom w:val="none" w:sz="0" w:space="0" w:color="auto"/>
        <w:right w:val="none" w:sz="0" w:space="0" w:color="auto"/>
      </w:divBdr>
    </w:div>
    <w:div w:id="1153176137">
      <w:bodyDiv w:val="1"/>
      <w:marLeft w:val="0"/>
      <w:marRight w:val="0"/>
      <w:marTop w:val="0"/>
      <w:marBottom w:val="0"/>
      <w:divBdr>
        <w:top w:val="none" w:sz="0" w:space="0" w:color="auto"/>
        <w:left w:val="none" w:sz="0" w:space="0" w:color="auto"/>
        <w:bottom w:val="none" w:sz="0" w:space="0" w:color="auto"/>
        <w:right w:val="none" w:sz="0" w:space="0" w:color="auto"/>
      </w:divBdr>
    </w:div>
    <w:div w:id="1155873875">
      <w:bodyDiv w:val="1"/>
      <w:marLeft w:val="0"/>
      <w:marRight w:val="0"/>
      <w:marTop w:val="0"/>
      <w:marBottom w:val="0"/>
      <w:divBdr>
        <w:top w:val="none" w:sz="0" w:space="0" w:color="auto"/>
        <w:left w:val="none" w:sz="0" w:space="0" w:color="auto"/>
        <w:bottom w:val="none" w:sz="0" w:space="0" w:color="auto"/>
        <w:right w:val="none" w:sz="0" w:space="0" w:color="auto"/>
      </w:divBdr>
    </w:div>
    <w:div w:id="1156841488">
      <w:bodyDiv w:val="1"/>
      <w:marLeft w:val="0"/>
      <w:marRight w:val="0"/>
      <w:marTop w:val="0"/>
      <w:marBottom w:val="0"/>
      <w:divBdr>
        <w:top w:val="none" w:sz="0" w:space="0" w:color="auto"/>
        <w:left w:val="none" w:sz="0" w:space="0" w:color="auto"/>
        <w:bottom w:val="none" w:sz="0" w:space="0" w:color="auto"/>
        <w:right w:val="none" w:sz="0" w:space="0" w:color="auto"/>
      </w:divBdr>
    </w:div>
    <w:div w:id="1157917788">
      <w:bodyDiv w:val="1"/>
      <w:marLeft w:val="0"/>
      <w:marRight w:val="0"/>
      <w:marTop w:val="0"/>
      <w:marBottom w:val="0"/>
      <w:divBdr>
        <w:top w:val="none" w:sz="0" w:space="0" w:color="auto"/>
        <w:left w:val="none" w:sz="0" w:space="0" w:color="auto"/>
        <w:bottom w:val="none" w:sz="0" w:space="0" w:color="auto"/>
        <w:right w:val="none" w:sz="0" w:space="0" w:color="auto"/>
      </w:divBdr>
    </w:div>
    <w:div w:id="1158302331">
      <w:bodyDiv w:val="1"/>
      <w:marLeft w:val="0"/>
      <w:marRight w:val="0"/>
      <w:marTop w:val="0"/>
      <w:marBottom w:val="0"/>
      <w:divBdr>
        <w:top w:val="none" w:sz="0" w:space="0" w:color="auto"/>
        <w:left w:val="none" w:sz="0" w:space="0" w:color="auto"/>
        <w:bottom w:val="none" w:sz="0" w:space="0" w:color="auto"/>
        <w:right w:val="none" w:sz="0" w:space="0" w:color="auto"/>
      </w:divBdr>
    </w:div>
    <w:div w:id="1160118719">
      <w:bodyDiv w:val="1"/>
      <w:marLeft w:val="0"/>
      <w:marRight w:val="0"/>
      <w:marTop w:val="0"/>
      <w:marBottom w:val="0"/>
      <w:divBdr>
        <w:top w:val="none" w:sz="0" w:space="0" w:color="auto"/>
        <w:left w:val="none" w:sz="0" w:space="0" w:color="auto"/>
        <w:bottom w:val="none" w:sz="0" w:space="0" w:color="auto"/>
        <w:right w:val="none" w:sz="0" w:space="0" w:color="auto"/>
      </w:divBdr>
    </w:div>
    <w:div w:id="1160316219">
      <w:bodyDiv w:val="1"/>
      <w:marLeft w:val="0"/>
      <w:marRight w:val="0"/>
      <w:marTop w:val="0"/>
      <w:marBottom w:val="0"/>
      <w:divBdr>
        <w:top w:val="none" w:sz="0" w:space="0" w:color="auto"/>
        <w:left w:val="none" w:sz="0" w:space="0" w:color="auto"/>
        <w:bottom w:val="none" w:sz="0" w:space="0" w:color="auto"/>
        <w:right w:val="none" w:sz="0" w:space="0" w:color="auto"/>
      </w:divBdr>
    </w:div>
    <w:div w:id="1169910961">
      <w:bodyDiv w:val="1"/>
      <w:marLeft w:val="0"/>
      <w:marRight w:val="0"/>
      <w:marTop w:val="0"/>
      <w:marBottom w:val="0"/>
      <w:divBdr>
        <w:top w:val="none" w:sz="0" w:space="0" w:color="auto"/>
        <w:left w:val="none" w:sz="0" w:space="0" w:color="auto"/>
        <w:bottom w:val="none" w:sz="0" w:space="0" w:color="auto"/>
        <w:right w:val="none" w:sz="0" w:space="0" w:color="auto"/>
      </w:divBdr>
    </w:div>
    <w:div w:id="1171338599">
      <w:bodyDiv w:val="1"/>
      <w:marLeft w:val="0"/>
      <w:marRight w:val="0"/>
      <w:marTop w:val="0"/>
      <w:marBottom w:val="0"/>
      <w:divBdr>
        <w:top w:val="none" w:sz="0" w:space="0" w:color="auto"/>
        <w:left w:val="none" w:sz="0" w:space="0" w:color="auto"/>
        <w:bottom w:val="none" w:sz="0" w:space="0" w:color="auto"/>
        <w:right w:val="none" w:sz="0" w:space="0" w:color="auto"/>
      </w:divBdr>
    </w:div>
    <w:div w:id="1171795760">
      <w:bodyDiv w:val="1"/>
      <w:marLeft w:val="0"/>
      <w:marRight w:val="0"/>
      <w:marTop w:val="0"/>
      <w:marBottom w:val="0"/>
      <w:divBdr>
        <w:top w:val="none" w:sz="0" w:space="0" w:color="auto"/>
        <w:left w:val="none" w:sz="0" w:space="0" w:color="auto"/>
        <w:bottom w:val="none" w:sz="0" w:space="0" w:color="auto"/>
        <w:right w:val="none" w:sz="0" w:space="0" w:color="auto"/>
      </w:divBdr>
    </w:div>
    <w:div w:id="1178229502">
      <w:bodyDiv w:val="1"/>
      <w:marLeft w:val="0"/>
      <w:marRight w:val="0"/>
      <w:marTop w:val="0"/>
      <w:marBottom w:val="0"/>
      <w:divBdr>
        <w:top w:val="none" w:sz="0" w:space="0" w:color="auto"/>
        <w:left w:val="none" w:sz="0" w:space="0" w:color="auto"/>
        <w:bottom w:val="none" w:sz="0" w:space="0" w:color="auto"/>
        <w:right w:val="none" w:sz="0" w:space="0" w:color="auto"/>
      </w:divBdr>
    </w:div>
    <w:div w:id="1179198294">
      <w:bodyDiv w:val="1"/>
      <w:marLeft w:val="0"/>
      <w:marRight w:val="0"/>
      <w:marTop w:val="0"/>
      <w:marBottom w:val="0"/>
      <w:divBdr>
        <w:top w:val="none" w:sz="0" w:space="0" w:color="auto"/>
        <w:left w:val="none" w:sz="0" w:space="0" w:color="auto"/>
        <w:bottom w:val="none" w:sz="0" w:space="0" w:color="auto"/>
        <w:right w:val="none" w:sz="0" w:space="0" w:color="auto"/>
      </w:divBdr>
    </w:div>
    <w:div w:id="1179390035">
      <w:bodyDiv w:val="1"/>
      <w:marLeft w:val="0"/>
      <w:marRight w:val="0"/>
      <w:marTop w:val="0"/>
      <w:marBottom w:val="0"/>
      <w:divBdr>
        <w:top w:val="none" w:sz="0" w:space="0" w:color="auto"/>
        <w:left w:val="none" w:sz="0" w:space="0" w:color="auto"/>
        <w:bottom w:val="none" w:sz="0" w:space="0" w:color="auto"/>
        <w:right w:val="none" w:sz="0" w:space="0" w:color="auto"/>
      </w:divBdr>
    </w:div>
    <w:div w:id="1182672281">
      <w:bodyDiv w:val="1"/>
      <w:marLeft w:val="0"/>
      <w:marRight w:val="0"/>
      <w:marTop w:val="0"/>
      <w:marBottom w:val="0"/>
      <w:divBdr>
        <w:top w:val="none" w:sz="0" w:space="0" w:color="auto"/>
        <w:left w:val="none" w:sz="0" w:space="0" w:color="auto"/>
        <w:bottom w:val="none" w:sz="0" w:space="0" w:color="auto"/>
        <w:right w:val="none" w:sz="0" w:space="0" w:color="auto"/>
      </w:divBdr>
    </w:div>
    <w:div w:id="1184326121">
      <w:bodyDiv w:val="1"/>
      <w:marLeft w:val="0"/>
      <w:marRight w:val="0"/>
      <w:marTop w:val="0"/>
      <w:marBottom w:val="0"/>
      <w:divBdr>
        <w:top w:val="none" w:sz="0" w:space="0" w:color="auto"/>
        <w:left w:val="none" w:sz="0" w:space="0" w:color="auto"/>
        <w:bottom w:val="none" w:sz="0" w:space="0" w:color="auto"/>
        <w:right w:val="none" w:sz="0" w:space="0" w:color="auto"/>
      </w:divBdr>
    </w:div>
    <w:div w:id="1190756185">
      <w:bodyDiv w:val="1"/>
      <w:marLeft w:val="0"/>
      <w:marRight w:val="0"/>
      <w:marTop w:val="0"/>
      <w:marBottom w:val="0"/>
      <w:divBdr>
        <w:top w:val="none" w:sz="0" w:space="0" w:color="auto"/>
        <w:left w:val="none" w:sz="0" w:space="0" w:color="auto"/>
        <w:bottom w:val="none" w:sz="0" w:space="0" w:color="auto"/>
        <w:right w:val="none" w:sz="0" w:space="0" w:color="auto"/>
      </w:divBdr>
    </w:div>
    <w:div w:id="1191453022">
      <w:bodyDiv w:val="1"/>
      <w:marLeft w:val="0"/>
      <w:marRight w:val="0"/>
      <w:marTop w:val="0"/>
      <w:marBottom w:val="0"/>
      <w:divBdr>
        <w:top w:val="none" w:sz="0" w:space="0" w:color="auto"/>
        <w:left w:val="none" w:sz="0" w:space="0" w:color="auto"/>
        <w:bottom w:val="none" w:sz="0" w:space="0" w:color="auto"/>
        <w:right w:val="none" w:sz="0" w:space="0" w:color="auto"/>
      </w:divBdr>
      <w:divsChild>
        <w:div w:id="869538776">
          <w:marLeft w:val="0"/>
          <w:marRight w:val="0"/>
          <w:marTop w:val="0"/>
          <w:marBottom w:val="0"/>
          <w:divBdr>
            <w:top w:val="single" w:sz="2" w:space="0" w:color="E3E3E3"/>
            <w:left w:val="single" w:sz="2" w:space="0" w:color="E3E3E3"/>
            <w:bottom w:val="single" w:sz="2" w:space="0" w:color="E3E3E3"/>
            <w:right w:val="single" w:sz="2" w:space="0" w:color="E3E3E3"/>
          </w:divBdr>
          <w:divsChild>
            <w:div w:id="103692034">
              <w:marLeft w:val="0"/>
              <w:marRight w:val="0"/>
              <w:marTop w:val="0"/>
              <w:marBottom w:val="0"/>
              <w:divBdr>
                <w:top w:val="single" w:sz="2" w:space="0" w:color="E3E3E3"/>
                <w:left w:val="single" w:sz="2" w:space="0" w:color="E3E3E3"/>
                <w:bottom w:val="single" w:sz="2" w:space="0" w:color="E3E3E3"/>
                <w:right w:val="single" w:sz="2" w:space="0" w:color="E3E3E3"/>
              </w:divBdr>
            </w:div>
            <w:div w:id="993222757">
              <w:marLeft w:val="0"/>
              <w:marRight w:val="0"/>
              <w:marTop w:val="0"/>
              <w:marBottom w:val="0"/>
              <w:divBdr>
                <w:top w:val="single" w:sz="2" w:space="0" w:color="E3E3E3"/>
                <w:left w:val="single" w:sz="2" w:space="0" w:color="E3E3E3"/>
                <w:bottom w:val="single" w:sz="2" w:space="0" w:color="E3E3E3"/>
                <w:right w:val="single" w:sz="2" w:space="0" w:color="E3E3E3"/>
              </w:divBdr>
              <w:divsChild>
                <w:div w:id="1213808803">
                  <w:marLeft w:val="0"/>
                  <w:marRight w:val="0"/>
                  <w:marTop w:val="0"/>
                  <w:marBottom w:val="0"/>
                  <w:divBdr>
                    <w:top w:val="single" w:sz="2" w:space="0" w:color="E3E3E3"/>
                    <w:left w:val="single" w:sz="2" w:space="0" w:color="E3E3E3"/>
                    <w:bottom w:val="single" w:sz="2" w:space="0" w:color="E3E3E3"/>
                    <w:right w:val="single" w:sz="2" w:space="0" w:color="E3E3E3"/>
                  </w:divBdr>
                  <w:divsChild>
                    <w:div w:id="1476022186">
                      <w:marLeft w:val="0"/>
                      <w:marRight w:val="0"/>
                      <w:marTop w:val="0"/>
                      <w:marBottom w:val="0"/>
                      <w:divBdr>
                        <w:top w:val="single" w:sz="2" w:space="0" w:color="E3E3E3"/>
                        <w:left w:val="single" w:sz="2" w:space="0" w:color="E3E3E3"/>
                        <w:bottom w:val="single" w:sz="2" w:space="0" w:color="E3E3E3"/>
                        <w:right w:val="single" w:sz="2" w:space="0" w:color="E3E3E3"/>
                      </w:divBdr>
                      <w:divsChild>
                        <w:div w:id="1431584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7567705">
          <w:marLeft w:val="0"/>
          <w:marRight w:val="0"/>
          <w:marTop w:val="0"/>
          <w:marBottom w:val="0"/>
          <w:divBdr>
            <w:top w:val="single" w:sz="2" w:space="0" w:color="E3E3E3"/>
            <w:left w:val="single" w:sz="2" w:space="0" w:color="E3E3E3"/>
            <w:bottom w:val="single" w:sz="2" w:space="0" w:color="E3E3E3"/>
            <w:right w:val="single" w:sz="2" w:space="0" w:color="E3E3E3"/>
          </w:divBdr>
          <w:divsChild>
            <w:div w:id="108091383">
              <w:marLeft w:val="0"/>
              <w:marRight w:val="0"/>
              <w:marTop w:val="0"/>
              <w:marBottom w:val="0"/>
              <w:divBdr>
                <w:top w:val="single" w:sz="2" w:space="0" w:color="E3E3E3"/>
                <w:left w:val="single" w:sz="2" w:space="0" w:color="E3E3E3"/>
                <w:bottom w:val="single" w:sz="2" w:space="0" w:color="E3E3E3"/>
                <w:right w:val="single" w:sz="2" w:space="0" w:color="E3E3E3"/>
              </w:divBdr>
              <w:divsChild>
                <w:div w:id="1125199298">
                  <w:marLeft w:val="0"/>
                  <w:marRight w:val="0"/>
                  <w:marTop w:val="0"/>
                  <w:marBottom w:val="0"/>
                  <w:divBdr>
                    <w:top w:val="single" w:sz="2" w:space="0" w:color="E3E3E3"/>
                    <w:left w:val="single" w:sz="2" w:space="0" w:color="E3E3E3"/>
                    <w:bottom w:val="single" w:sz="2" w:space="0" w:color="E3E3E3"/>
                    <w:right w:val="single" w:sz="2" w:space="0" w:color="E3E3E3"/>
                  </w:divBdr>
                  <w:divsChild>
                    <w:div w:id="854540928">
                      <w:marLeft w:val="0"/>
                      <w:marRight w:val="0"/>
                      <w:marTop w:val="0"/>
                      <w:marBottom w:val="0"/>
                      <w:divBdr>
                        <w:top w:val="single" w:sz="2" w:space="0" w:color="E3E3E3"/>
                        <w:left w:val="single" w:sz="2" w:space="0" w:color="E3E3E3"/>
                        <w:bottom w:val="single" w:sz="2" w:space="0" w:color="E3E3E3"/>
                        <w:right w:val="single" w:sz="2" w:space="0" w:color="E3E3E3"/>
                      </w:divBdr>
                      <w:divsChild>
                        <w:div w:id="574555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94346113">
      <w:bodyDiv w:val="1"/>
      <w:marLeft w:val="0"/>
      <w:marRight w:val="0"/>
      <w:marTop w:val="0"/>
      <w:marBottom w:val="0"/>
      <w:divBdr>
        <w:top w:val="none" w:sz="0" w:space="0" w:color="auto"/>
        <w:left w:val="none" w:sz="0" w:space="0" w:color="auto"/>
        <w:bottom w:val="none" w:sz="0" w:space="0" w:color="auto"/>
        <w:right w:val="none" w:sz="0" w:space="0" w:color="auto"/>
      </w:divBdr>
    </w:div>
    <w:div w:id="1203324360">
      <w:bodyDiv w:val="1"/>
      <w:marLeft w:val="0"/>
      <w:marRight w:val="0"/>
      <w:marTop w:val="0"/>
      <w:marBottom w:val="0"/>
      <w:divBdr>
        <w:top w:val="none" w:sz="0" w:space="0" w:color="auto"/>
        <w:left w:val="none" w:sz="0" w:space="0" w:color="auto"/>
        <w:bottom w:val="none" w:sz="0" w:space="0" w:color="auto"/>
        <w:right w:val="none" w:sz="0" w:space="0" w:color="auto"/>
      </w:divBdr>
    </w:div>
    <w:div w:id="1203976390">
      <w:bodyDiv w:val="1"/>
      <w:marLeft w:val="0"/>
      <w:marRight w:val="0"/>
      <w:marTop w:val="0"/>
      <w:marBottom w:val="0"/>
      <w:divBdr>
        <w:top w:val="none" w:sz="0" w:space="0" w:color="auto"/>
        <w:left w:val="none" w:sz="0" w:space="0" w:color="auto"/>
        <w:bottom w:val="none" w:sz="0" w:space="0" w:color="auto"/>
        <w:right w:val="none" w:sz="0" w:space="0" w:color="auto"/>
      </w:divBdr>
    </w:div>
    <w:div w:id="1207838499">
      <w:bodyDiv w:val="1"/>
      <w:marLeft w:val="0"/>
      <w:marRight w:val="0"/>
      <w:marTop w:val="0"/>
      <w:marBottom w:val="0"/>
      <w:divBdr>
        <w:top w:val="none" w:sz="0" w:space="0" w:color="auto"/>
        <w:left w:val="none" w:sz="0" w:space="0" w:color="auto"/>
        <w:bottom w:val="none" w:sz="0" w:space="0" w:color="auto"/>
        <w:right w:val="none" w:sz="0" w:space="0" w:color="auto"/>
      </w:divBdr>
    </w:div>
    <w:div w:id="1210847019">
      <w:bodyDiv w:val="1"/>
      <w:marLeft w:val="0"/>
      <w:marRight w:val="0"/>
      <w:marTop w:val="0"/>
      <w:marBottom w:val="0"/>
      <w:divBdr>
        <w:top w:val="none" w:sz="0" w:space="0" w:color="auto"/>
        <w:left w:val="none" w:sz="0" w:space="0" w:color="auto"/>
        <w:bottom w:val="none" w:sz="0" w:space="0" w:color="auto"/>
        <w:right w:val="none" w:sz="0" w:space="0" w:color="auto"/>
      </w:divBdr>
    </w:div>
    <w:div w:id="1211183729">
      <w:bodyDiv w:val="1"/>
      <w:marLeft w:val="0"/>
      <w:marRight w:val="0"/>
      <w:marTop w:val="0"/>
      <w:marBottom w:val="0"/>
      <w:divBdr>
        <w:top w:val="none" w:sz="0" w:space="0" w:color="auto"/>
        <w:left w:val="none" w:sz="0" w:space="0" w:color="auto"/>
        <w:bottom w:val="none" w:sz="0" w:space="0" w:color="auto"/>
        <w:right w:val="none" w:sz="0" w:space="0" w:color="auto"/>
      </w:divBdr>
    </w:div>
    <w:div w:id="1214199846">
      <w:bodyDiv w:val="1"/>
      <w:marLeft w:val="0"/>
      <w:marRight w:val="0"/>
      <w:marTop w:val="0"/>
      <w:marBottom w:val="0"/>
      <w:divBdr>
        <w:top w:val="none" w:sz="0" w:space="0" w:color="auto"/>
        <w:left w:val="none" w:sz="0" w:space="0" w:color="auto"/>
        <w:bottom w:val="none" w:sz="0" w:space="0" w:color="auto"/>
        <w:right w:val="none" w:sz="0" w:space="0" w:color="auto"/>
      </w:divBdr>
    </w:div>
    <w:div w:id="1219128273">
      <w:bodyDiv w:val="1"/>
      <w:marLeft w:val="0"/>
      <w:marRight w:val="0"/>
      <w:marTop w:val="0"/>
      <w:marBottom w:val="0"/>
      <w:divBdr>
        <w:top w:val="none" w:sz="0" w:space="0" w:color="auto"/>
        <w:left w:val="none" w:sz="0" w:space="0" w:color="auto"/>
        <w:bottom w:val="none" w:sz="0" w:space="0" w:color="auto"/>
        <w:right w:val="none" w:sz="0" w:space="0" w:color="auto"/>
      </w:divBdr>
    </w:div>
    <w:div w:id="1227490915">
      <w:bodyDiv w:val="1"/>
      <w:marLeft w:val="0"/>
      <w:marRight w:val="0"/>
      <w:marTop w:val="0"/>
      <w:marBottom w:val="0"/>
      <w:divBdr>
        <w:top w:val="none" w:sz="0" w:space="0" w:color="auto"/>
        <w:left w:val="none" w:sz="0" w:space="0" w:color="auto"/>
        <w:bottom w:val="none" w:sz="0" w:space="0" w:color="auto"/>
        <w:right w:val="none" w:sz="0" w:space="0" w:color="auto"/>
      </w:divBdr>
    </w:div>
    <w:div w:id="1231234586">
      <w:bodyDiv w:val="1"/>
      <w:marLeft w:val="0"/>
      <w:marRight w:val="0"/>
      <w:marTop w:val="0"/>
      <w:marBottom w:val="0"/>
      <w:divBdr>
        <w:top w:val="none" w:sz="0" w:space="0" w:color="auto"/>
        <w:left w:val="none" w:sz="0" w:space="0" w:color="auto"/>
        <w:bottom w:val="none" w:sz="0" w:space="0" w:color="auto"/>
        <w:right w:val="none" w:sz="0" w:space="0" w:color="auto"/>
      </w:divBdr>
    </w:div>
    <w:div w:id="1235553314">
      <w:bodyDiv w:val="1"/>
      <w:marLeft w:val="0"/>
      <w:marRight w:val="0"/>
      <w:marTop w:val="0"/>
      <w:marBottom w:val="0"/>
      <w:divBdr>
        <w:top w:val="none" w:sz="0" w:space="0" w:color="auto"/>
        <w:left w:val="none" w:sz="0" w:space="0" w:color="auto"/>
        <w:bottom w:val="none" w:sz="0" w:space="0" w:color="auto"/>
        <w:right w:val="none" w:sz="0" w:space="0" w:color="auto"/>
      </w:divBdr>
    </w:div>
    <w:div w:id="1238323219">
      <w:bodyDiv w:val="1"/>
      <w:marLeft w:val="0"/>
      <w:marRight w:val="0"/>
      <w:marTop w:val="0"/>
      <w:marBottom w:val="0"/>
      <w:divBdr>
        <w:top w:val="none" w:sz="0" w:space="0" w:color="auto"/>
        <w:left w:val="none" w:sz="0" w:space="0" w:color="auto"/>
        <w:bottom w:val="none" w:sz="0" w:space="0" w:color="auto"/>
        <w:right w:val="none" w:sz="0" w:space="0" w:color="auto"/>
      </w:divBdr>
    </w:div>
    <w:div w:id="1242643606">
      <w:bodyDiv w:val="1"/>
      <w:marLeft w:val="0"/>
      <w:marRight w:val="0"/>
      <w:marTop w:val="0"/>
      <w:marBottom w:val="0"/>
      <w:divBdr>
        <w:top w:val="none" w:sz="0" w:space="0" w:color="auto"/>
        <w:left w:val="none" w:sz="0" w:space="0" w:color="auto"/>
        <w:bottom w:val="none" w:sz="0" w:space="0" w:color="auto"/>
        <w:right w:val="none" w:sz="0" w:space="0" w:color="auto"/>
      </w:divBdr>
    </w:div>
    <w:div w:id="1245647957">
      <w:bodyDiv w:val="1"/>
      <w:marLeft w:val="0"/>
      <w:marRight w:val="0"/>
      <w:marTop w:val="0"/>
      <w:marBottom w:val="0"/>
      <w:divBdr>
        <w:top w:val="none" w:sz="0" w:space="0" w:color="auto"/>
        <w:left w:val="none" w:sz="0" w:space="0" w:color="auto"/>
        <w:bottom w:val="none" w:sz="0" w:space="0" w:color="auto"/>
        <w:right w:val="none" w:sz="0" w:space="0" w:color="auto"/>
      </w:divBdr>
    </w:div>
    <w:div w:id="1247543638">
      <w:bodyDiv w:val="1"/>
      <w:marLeft w:val="0"/>
      <w:marRight w:val="0"/>
      <w:marTop w:val="0"/>
      <w:marBottom w:val="0"/>
      <w:divBdr>
        <w:top w:val="none" w:sz="0" w:space="0" w:color="auto"/>
        <w:left w:val="none" w:sz="0" w:space="0" w:color="auto"/>
        <w:bottom w:val="none" w:sz="0" w:space="0" w:color="auto"/>
        <w:right w:val="none" w:sz="0" w:space="0" w:color="auto"/>
      </w:divBdr>
    </w:div>
    <w:div w:id="1250039849">
      <w:bodyDiv w:val="1"/>
      <w:marLeft w:val="0"/>
      <w:marRight w:val="0"/>
      <w:marTop w:val="0"/>
      <w:marBottom w:val="0"/>
      <w:divBdr>
        <w:top w:val="none" w:sz="0" w:space="0" w:color="auto"/>
        <w:left w:val="none" w:sz="0" w:space="0" w:color="auto"/>
        <w:bottom w:val="none" w:sz="0" w:space="0" w:color="auto"/>
        <w:right w:val="none" w:sz="0" w:space="0" w:color="auto"/>
      </w:divBdr>
    </w:div>
    <w:div w:id="1256523289">
      <w:bodyDiv w:val="1"/>
      <w:marLeft w:val="0"/>
      <w:marRight w:val="0"/>
      <w:marTop w:val="0"/>
      <w:marBottom w:val="0"/>
      <w:divBdr>
        <w:top w:val="none" w:sz="0" w:space="0" w:color="auto"/>
        <w:left w:val="none" w:sz="0" w:space="0" w:color="auto"/>
        <w:bottom w:val="none" w:sz="0" w:space="0" w:color="auto"/>
        <w:right w:val="none" w:sz="0" w:space="0" w:color="auto"/>
      </w:divBdr>
    </w:div>
    <w:div w:id="1257009720">
      <w:bodyDiv w:val="1"/>
      <w:marLeft w:val="0"/>
      <w:marRight w:val="0"/>
      <w:marTop w:val="0"/>
      <w:marBottom w:val="0"/>
      <w:divBdr>
        <w:top w:val="none" w:sz="0" w:space="0" w:color="auto"/>
        <w:left w:val="none" w:sz="0" w:space="0" w:color="auto"/>
        <w:bottom w:val="none" w:sz="0" w:space="0" w:color="auto"/>
        <w:right w:val="none" w:sz="0" w:space="0" w:color="auto"/>
      </w:divBdr>
    </w:div>
    <w:div w:id="1257710207">
      <w:bodyDiv w:val="1"/>
      <w:marLeft w:val="0"/>
      <w:marRight w:val="0"/>
      <w:marTop w:val="0"/>
      <w:marBottom w:val="0"/>
      <w:divBdr>
        <w:top w:val="none" w:sz="0" w:space="0" w:color="auto"/>
        <w:left w:val="none" w:sz="0" w:space="0" w:color="auto"/>
        <w:bottom w:val="none" w:sz="0" w:space="0" w:color="auto"/>
        <w:right w:val="none" w:sz="0" w:space="0" w:color="auto"/>
      </w:divBdr>
    </w:div>
    <w:div w:id="1260285937">
      <w:bodyDiv w:val="1"/>
      <w:marLeft w:val="0"/>
      <w:marRight w:val="0"/>
      <w:marTop w:val="0"/>
      <w:marBottom w:val="0"/>
      <w:divBdr>
        <w:top w:val="none" w:sz="0" w:space="0" w:color="auto"/>
        <w:left w:val="none" w:sz="0" w:space="0" w:color="auto"/>
        <w:bottom w:val="none" w:sz="0" w:space="0" w:color="auto"/>
        <w:right w:val="none" w:sz="0" w:space="0" w:color="auto"/>
      </w:divBdr>
    </w:div>
    <w:div w:id="1267083749">
      <w:bodyDiv w:val="1"/>
      <w:marLeft w:val="0"/>
      <w:marRight w:val="0"/>
      <w:marTop w:val="0"/>
      <w:marBottom w:val="0"/>
      <w:divBdr>
        <w:top w:val="none" w:sz="0" w:space="0" w:color="auto"/>
        <w:left w:val="none" w:sz="0" w:space="0" w:color="auto"/>
        <w:bottom w:val="none" w:sz="0" w:space="0" w:color="auto"/>
        <w:right w:val="none" w:sz="0" w:space="0" w:color="auto"/>
      </w:divBdr>
    </w:div>
    <w:div w:id="1267275674">
      <w:bodyDiv w:val="1"/>
      <w:marLeft w:val="0"/>
      <w:marRight w:val="0"/>
      <w:marTop w:val="0"/>
      <w:marBottom w:val="0"/>
      <w:divBdr>
        <w:top w:val="none" w:sz="0" w:space="0" w:color="auto"/>
        <w:left w:val="none" w:sz="0" w:space="0" w:color="auto"/>
        <w:bottom w:val="none" w:sz="0" w:space="0" w:color="auto"/>
        <w:right w:val="none" w:sz="0" w:space="0" w:color="auto"/>
      </w:divBdr>
      <w:divsChild>
        <w:div w:id="1132557548">
          <w:marLeft w:val="0"/>
          <w:marRight w:val="0"/>
          <w:marTop w:val="0"/>
          <w:marBottom w:val="0"/>
          <w:divBdr>
            <w:top w:val="single" w:sz="2" w:space="0" w:color="E3E3E3"/>
            <w:left w:val="single" w:sz="2" w:space="0" w:color="E3E3E3"/>
            <w:bottom w:val="single" w:sz="2" w:space="0" w:color="E3E3E3"/>
            <w:right w:val="single" w:sz="2" w:space="0" w:color="E3E3E3"/>
          </w:divBdr>
          <w:divsChild>
            <w:div w:id="2116703019">
              <w:marLeft w:val="0"/>
              <w:marRight w:val="0"/>
              <w:marTop w:val="0"/>
              <w:marBottom w:val="0"/>
              <w:divBdr>
                <w:top w:val="single" w:sz="2" w:space="0" w:color="E3E3E3"/>
                <w:left w:val="single" w:sz="2" w:space="0" w:color="E3E3E3"/>
                <w:bottom w:val="single" w:sz="2" w:space="0" w:color="E3E3E3"/>
                <w:right w:val="single" w:sz="2" w:space="0" w:color="E3E3E3"/>
              </w:divBdr>
              <w:divsChild>
                <w:div w:id="69236614">
                  <w:marLeft w:val="0"/>
                  <w:marRight w:val="0"/>
                  <w:marTop w:val="0"/>
                  <w:marBottom w:val="0"/>
                  <w:divBdr>
                    <w:top w:val="single" w:sz="2" w:space="0" w:color="E3E3E3"/>
                    <w:left w:val="single" w:sz="2" w:space="0" w:color="E3E3E3"/>
                    <w:bottom w:val="single" w:sz="2" w:space="0" w:color="E3E3E3"/>
                    <w:right w:val="single" w:sz="2" w:space="0" w:color="E3E3E3"/>
                  </w:divBdr>
                  <w:divsChild>
                    <w:div w:id="500395192">
                      <w:marLeft w:val="0"/>
                      <w:marRight w:val="0"/>
                      <w:marTop w:val="0"/>
                      <w:marBottom w:val="0"/>
                      <w:divBdr>
                        <w:top w:val="single" w:sz="2" w:space="0" w:color="E3E3E3"/>
                        <w:left w:val="single" w:sz="2" w:space="0" w:color="E3E3E3"/>
                        <w:bottom w:val="single" w:sz="2" w:space="0" w:color="E3E3E3"/>
                        <w:right w:val="single" w:sz="2" w:space="0" w:color="E3E3E3"/>
                      </w:divBdr>
                      <w:divsChild>
                        <w:div w:id="2060132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3656010">
          <w:marLeft w:val="0"/>
          <w:marRight w:val="0"/>
          <w:marTop w:val="0"/>
          <w:marBottom w:val="0"/>
          <w:divBdr>
            <w:top w:val="single" w:sz="2" w:space="0" w:color="E3E3E3"/>
            <w:left w:val="single" w:sz="2" w:space="0" w:color="E3E3E3"/>
            <w:bottom w:val="single" w:sz="2" w:space="0" w:color="E3E3E3"/>
            <w:right w:val="single" w:sz="2" w:space="0" w:color="E3E3E3"/>
          </w:divBdr>
          <w:divsChild>
            <w:div w:id="536964530">
              <w:marLeft w:val="0"/>
              <w:marRight w:val="0"/>
              <w:marTop w:val="0"/>
              <w:marBottom w:val="0"/>
              <w:divBdr>
                <w:top w:val="single" w:sz="2" w:space="0" w:color="E3E3E3"/>
                <w:left w:val="single" w:sz="2" w:space="0" w:color="E3E3E3"/>
                <w:bottom w:val="single" w:sz="2" w:space="0" w:color="E3E3E3"/>
                <w:right w:val="single" w:sz="2" w:space="0" w:color="E3E3E3"/>
              </w:divBdr>
            </w:div>
            <w:div w:id="952631325">
              <w:marLeft w:val="0"/>
              <w:marRight w:val="0"/>
              <w:marTop w:val="0"/>
              <w:marBottom w:val="0"/>
              <w:divBdr>
                <w:top w:val="single" w:sz="2" w:space="0" w:color="E3E3E3"/>
                <w:left w:val="single" w:sz="2" w:space="0" w:color="E3E3E3"/>
                <w:bottom w:val="single" w:sz="2" w:space="0" w:color="E3E3E3"/>
                <w:right w:val="single" w:sz="2" w:space="0" w:color="E3E3E3"/>
              </w:divBdr>
              <w:divsChild>
                <w:div w:id="300889296">
                  <w:marLeft w:val="0"/>
                  <w:marRight w:val="0"/>
                  <w:marTop w:val="0"/>
                  <w:marBottom w:val="0"/>
                  <w:divBdr>
                    <w:top w:val="single" w:sz="2" w:space="0" w:color="E3E3E3"/>
                    <w:left w:val="single" w:sz="2" w:space="0" w:color="E3E3E3"/>
                    <w:bottom w:val="single" w:sz="2" w:space="0" w:color="E3E3E3"/>
                    <w:right w:val="single" w:sz="2" w:space="0" w:color="E3E3E3"/>
                  </w:divBdr>
                  <w:divsChild>
                    <w:div w:id="1038625859">
                      <w:marLeft w:val="0"/>
                      <w:marRight w:val="0"/>
                      <w:marTop w:val="0"/>
                      <w:marBottom w:val="0"/>
                      <w:divBdr>
                        <w:top w:val="single" w:sz="2" w:space="0" w:color="E3E3E3"/>
                        <w:left w:val="single" w:sz="2" w:space="0" w:color="E3E3E3"/>
                        <w:bottom w:val="single" w:sz="2" w:space="0" w:color="E3E3E3"/>
                        <w:right w:val="single" w:sz="2" w:space="0" w:color="E3E3E3"/>
                      </w:divBdr>
                      <w:divsChild>
                        <w:div w:id="20025389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2400506">
      <w:bodyDiv w:val="1"/>
      <w:marLeft w:val="0"/>
      <w:marRight w:val="0"/>
      <w:marTop w:val="0"/>
      <w:marBottom w:val="0"/>
      <w:divBdr>
        <w:top w:val="none" w:sz="0" w:space="0" w:color="auto"/>
        <w:left w:val="none" w:sz="0" w:space="0" w:color="auto"/>
        <w:bottom w:val="none" w:sz="0" w:space="0" w:color="auto"/>
        <w:right w:val="none" w:sz="0" w:space="0" w:color="auto"/>
      </w:divBdr>
    </w:div>
    <w:div w:id="1274288892">
      <w:bodyDiv w:val="1"/>
      <w:marLeft w:val="0"/>
      <w:marRight w:val="0"/>
      <w:marTop w:val="0"/>
      <w:marBottom w:val="0"/>
      <w:divBdr>
        <w:top w:val="none" w:sz="0" w:space="0" w:color="auto"/>
        <w:left w:val="none" w:sz="0" w:space="0" w:color="auto"/>
        <w:bottom w:val="none" w:sz="0" w:space="0" w:color="auto"/>
        <w:right w:val="none" w:sz="0" w:space="0" w:color="auto"/>
      </w:divBdr>
    </w:div>
    <w:div w:id="1277718220">
      <w:bodyDiv w:val="1"/>
      <w:marLeft w:val="0"/>
      <w:marRight w:val="0"/>
      <w:marTop w:val="0"/>
      <w:marBottom w:val="0"/>
      <w:divBdr>
        <w:top w:val="none" w:sz="0" w:space="0" w:color="auto"/>
        <w:left w:val="none" w:sz="0" w:space="0" w:color="auto"/>
        <w:bottom w:val="none" w:sz="0" w:space="0" w:color="auto"/>
        <w:right w:val="none" w:sz="0" w:space="0" w:color="auto"/>
      </w:divBdr>
    </w:div>
    <w:div w:id="1280720337">
      <w:bodyDiv w:val="1"/>
      <w:marLeft w:val="0"/>
      <w:marRight w:val="0"/>
      <w:marTop w:val="0"/>
      <w:marBottom w:val="0"/>
      <w:divBdr>
        <w:top w:val="none" w:sz="0" w:space="0" w:color="auto"/>
        <w:left w:val="none" w:sz="0" w:space="0" w:color="auto"/>
        <w:bottom w:val="none" w:sz="0" w:space="0" w:color="auto"/>
        <w:right w:val="none" w:sz="0" w:space="0" w:color="auto"/>
      </w:divBdr>
    </w:div>
    <w:div w:id="1288855097">
      <w:bodyDiv w:val="1"/>
      <w:marLeft w:val="0"/>
      <w:marRight w:val="0"/>
      <w:marTop w:val="0"/>
      <w:marBottom w:val="0"/>
      <w:divBdr>
        <w:top w:val="none" w:sz="0" w:space="0" w:color="auto"/>
        <w:left w:val="none" w:sz="0" w:space="0" w:color="auto"/>
        <w:bottom w:val="none" w:sz="0" w:space="0" w:color="auto"/>
        <w:right w:val="none" w:sz="0" w:space="0" w:color="auto"/>
      </w:divBdr>
    </w:div>
    <w:div w:id="1291403310">
      <w:bodyDiv w:val="1"/>
      <w:marLeft w:val="0"/>
      <w:marRight w:val="0"/>
      <w:marTop w:val="0"/>
      <w:marBottom w:val="0"/>
      <w:divBdr>
        <w:top w:val="none" w:sz="0" w:space="0" w:color="auto"/>
        <w:left w:val="none" w:sz="0" w:space="0" w:color="auto"/>
        <w:bottom w:val="none" w:sz="0" w:space="0" w:color="auto"/>
        <w:right w:val="none" w:sz="0" w:space="0" w:color="auto"/>
      </w:divBdr>
    </w:div>
    <w:div w:id="1295676463">
      <w:bodyDiv w:val="1"/>
      <w:marLeft w:val="0"/>
      <w:marRight w:val="0"/>
      <w:marTop w:val="0"/>
      <w:marBottom w:val="0"/>
      <w:divBdr>
        <w:top w:val="none" w:sz="0" w:space="0" w:color="auto"/>
        <w:left w:val="none" w:sz="0" w:space="0" w:color="auto"/>
        <w:bottom w:val="none" w:sz="0" w:space="0" w:color="auto"/>
        <w:right w:val="none" w:sz="0" w:space="0" w:color="auto"/>
      </w:divBdr>
    </w:div>
    <w:div w:id="1296793325">
      <w:bodyDiv w:val="1"/>
      <w:marLeft w:val="0"/>
      <w:marRight w:val="0"/>
      <w:marTop w:val="0"/>
      <w:marBottom w:val="0"/>
      <w:divBdr>
        <w:top w:val="none" w:sz="0" w:space="0" w:color="auto"/>
        <w:left w:val="none" w:sz="0" w:space="0" w:color="auto"/>
        <w:bottom w:val="none" w:sz="0" w:space="0" w:color="auto"/>
        <w:right w:val="none" w:sz="0" w:space="0" w:color="auto"/>
      </w:divBdr>
    </w:div>
    <w:div w:id="1296907687">
      <w:bodyDiv w:val="1"/>
      <w:marLeft w:val="0"/>
      <w:marRight w:val="0"/>
      <w:marTop w:val="0"/>
      <w:marBottom w:val="0"/>
      <w:divBdr>
        <w:top w:val="none" w:sz="0" w:space="0" w:color="auto"/>
        <w:left w:val="none" w:sz="0" w:space="0" w:color="auto"/>
        <w:bottom w:val="none" w:sz="0" w:space="0" w:color="auto"/>
        <w:right w:val="none" w:sz="0" w:space="0" w:color="auto"/>
      </w:divBdr>
    </w:div>
    <w:div w:id="1303805419">
      <w:bodyDiv w:val="1"/>
      <w:marLeft w:val="0"/>
      <w:marRight w:val="0"/>
      <w:marTop w:val="0"/>
      <w:marBottom w:val="0"/>
      <w:divBdr>
        <w:top w:val="none" w:sz="0" w:space="0" w:color="auto"/>
        <w:left w:val="none" w:sz="0" w:space="0" w:color="auto"/>
        <w:bottom w:val="none" w:sz="0" w:space="0" w:color="auto"/>
        <w:right w:val="none" w:sz="0" w:space="0" w:color="auto"/>
      </w:divBdr>
    </w:div>
    <w:div w:id="1304119688">
      <w:bodyDiv w:val="1"/>
      <w:marLeft w:val="0"/>
      <w:marRight w:val="0"/>
      <w:marTop w:val="0"/>
      <w:marBottom w:val="0"/>
      <w:divBdr>
        <w:top w:val="none" w:sz="0" w:space="0" w:color="auto"/>
        <w:left w:val="none" w:sz="0" w:space="0" w:color="auto"/>
        <w:bottom w:val="none" w:sz="0" w:space="0" w:color="auto"/>
        <w:right w:val="none" w:sz="0" w:space="0" w:color="auto"/>
      </w:divBdr>
    </w:div>
    <w:div w:id="1307776941">
      <w:bodyDiv w:val="1"/>
      <w:marLeft w:val="0"/>
      <w:marRight w:val="0"/>
      <w:marTop w:val="0"/>
      <w:marBottom w:val="0"/>
      <w:divBdr>
        <w:top w:val="none" w:sz="0" w:space="0" w:color="auto"/>
        <w:left w:val="none" w:sz="0" w:space="0" w:color="auto"/>
        <w:bottom w:val="none" w:sz="0" w:space="0" w:color="auto"/>
        <w:right w:val="none" w:sz="0" w:space="0" w:color="auto"/>
      </w:divBdr>
    </w:div>
    <w:div w:id="1309361105">
      <w:bodyDiv w:val="1"/>
      <w:marLeft w:val="0"/>
      <w:marRight w:val="0"/>
      <w:marTop w:val="0"/>
      <w:marBottom w:val="0"/>
      <w:divBdr>
        <w:top w:val="none" w:sz="0" w:space="0" w:color="auto"/>
        <w:left w:val="none" w:sz="0" w:space="0" w:color="auto"/>
        <w:bottom w:val="none" w:sz="0" w:space="0" w:color="auto"/>
        <w:right w:val="none" w:sz="0" w:space="0" w:color="auto"/>
      </w:divBdr>
    </w:div>
    <w:div w:id="1310094895">
      <w:bodyDiv w:val="1"/>
      <w:marLeft w:val="0"/>
      <w:marRight w:val="0"/>
      <w:marTop w:val="0"/>
      <w:marBottom w:val="0"/>
      <w:divBdr>
        <w:top w:val="none" w:sz="0" w:space="0" w:color="auto"/>
        <w:left w:val="none" w:sz="0" w:space="0" w:color="auto"/>
        <w:bottom w:val="none" w:sz="0" w:space="0" w:color="auto"/>
        <w:right w:val="none" w:sz="0" w:space="0" w:color="auto"/>
      </w:divBdr>
    </w:div>
    <w:div w:id="1312905981">
      <w:bodyDiv w:val="1"/>
      <w:marLeft w:val="0"/>
      <w:marRight w:val="0"/>
      <w:marTop w:val="0"/>
      <w:marBottom w:val="0"/>
      <w:divBdr>
        <w:top w:val="none" w:sz="0" w:space="0" w:color="auto"/>
        <w:left w:val="none" w:sz="0" w:space="0" w:color="auto"/>
        <w:bottom w:val="none" w:sz="0" w:space="0" w:color="auto"/>
        <w:right w:val="none" w:sz="0" w:space="0" w:color="auto"/>
      </w:divBdr>
    </w:div>
    <w:div w:id="1313563885">
      <w:bodyDiv w:val="1"/>
      <w:marLeft w:val="0"/>
      <w:marRight w:val="0"/>
      <w:marTop w:val="0"/>
      <w:marBottom w:val="0"/>
      <w:divBdr>
        <w:top w:val="none" w:sz="0" w:space="0" w:color="auto"/>
        <w:left w:val="none" w:sz="0" w:space="0" w:color="auto"/>
        <w:bottom w:val="none" w:sz="0" w:space="0" w:color="auto"/>
        <w:right w:val="none" w:sz="0" w:space="0" w:color="auto"/>
      </w:divBdr>
    </w:div>
    <w:div w:id="1316566511">
      <w:bodyDiv w:val="1"/>
      <w:marLeft w:val="0"/>
      <w:marRight w:val="0"/>
      <w:marTop w:val="0"/>
      <w:marBottom w:val="0"/>
      <w:divBdr>
        <w:top w:val="none" w:sz="0" w:space="0" w:color="auto"/>
        <w:left w:val="none" w:sz="0" w:space="0" w:color="auto"/>
        <w:bottom w:val="none" w:sz="0" w:space="0" w:color="auto"/>
        <w:right w:val="none" w:sz="0" w:space="0" w:color="auto"/>
      </w:divBdr>
    </w:div>
    <w:div w:id="1317996287">
      <w:bodyDiv w:val="1"/>
      <w:marLeft w:val="0"/>
      <w:marRight w:val="0"/>
      <w:marTop w:val="0"/>
      <w:marBottom w:val="0"/>
      <w:divBdr>
        <w:top w:val="none" w:sz="0" w:space="0" w:color="auto"/>
        <w:left w:val="none" w:sz="0" w:space="0" w:color="auto"/>
        <w:bottom w:val="none" w:sz="0" w:space="0" w:color="auto"/>
        <w:right w:val="none" w:sz="0" w:space="0" w:color="auto"/>
      </w:divBdr>
    </w:div>
    <w:div w:id="1318539210">
      <w:bodyDiv w:val="1"/>
      <w:marLeft w:val="0"/>
      <w:marRight w:val="0"/>
      <w:marTop w:val="0"/>
      <w:marBottom w:val="0"/>
      <w:divBdr>
        <w:top w:val="none" w:sz="0" w:space="0" w:color="auto"/>
        <w:left w:val="none" w:sz="0" w:space="0" w:color="auto"/>
        <w:bottom w:val="none" w:sz="0" w:space="0" w:color="auto"/>
        <w:right w:val="none" w:sz="0" w:space="0" w:color="auto"/>
      </w:divBdr>
    </w:div>
    <w:div w:id="1319572897">
      <w:bodyDiv w:val="1"/>
      <w:marLeft w:val="0"/>
      <w:marRight w:val="0"/>
      <w:marTop w:val="0"/>
      <w:marBottom w:val="0"/>
      <w:divBdr>
        <w:top w:val="none" w:sz="0" w:space="0" w:color="auto"/>
        <w:left w:val="none" w:sz="0" w:space="0" w:color="auto"/>
        <w:bottom w:val="none" w:sz="0" w:space="0" w:color="auto"/>
        <w:right w:val="none" w:sz="0" w:space="0" w:color="auto"/>
      </w:divBdr>
    </w:div>
    <w:div w:id="1321343991">
      <w:bodyDiv w:val="1"/>
      <w:marLeft w:val="0"/>
      <w:marRight w:val="0"/>
      <w:marTop w:val="0"/>
      <w:marBottom w:val="0"/>
      <w:divBdr>
        <w:top w:val="none" w:sz="0" w:space="0" w:color="auto"/>
        <w:left w:val="none" w:sz="0" w:space="0" w:color="auto"/>
        <w:bottom w:val="none" w:sz="0" w:space="0" w:color="auto"/>
        <w:right w:val="none" w:sz="0" w:space="0" w:color="auto"/>
      </w:divBdr>
    </w:div>
    <w:div w:id="1322153382">
      <w:bodyDiv w:val="1"/>
      <w:marLeft w:val="0"/>
      <w:marRight w:val="0"/>
      <w:marTop w:val="0"/>
      <w:marBottom w:val="0"/>
      <w:divBdr>
        <w:top w:val="none" w:sz="0" w:space="0" w:color="auto"/>
        <w:left w:val="none" w:sz="0" w:space="0" w:color="auto"/>
        <w:bottom w:val="none" w:sz="0" w:space="0" w:color="auto"/>
        <w:right w:val="none" w:sz="0" w:space="0" w:color="auto"/>
      </w:divBdr>
    </w:div>
    <w:div w:id="1323201322">
      <w:bodyDiv w:val="1"/>
      <w:marLeft w:val="0"/>
      <w:marRight w:val="0"/>
      <w:marTop w:val="0"/>
      <w:marBottom w:val="0"/>
      <w:divBdr>
        <w:top w:val="none" w:sz="0" w:space="0" w:color="auto"/>
        <w:left w:val="none" w:sz="0" w:space="0" w:color="auto"/>
        <w:bottom w:val="none" w:sz="0" w:space="0" w:color="auto"/>
        <w:right w:val="none" w:sz="0" w:space="0" w:color="auto"/>
      </w:divBdr>
    </w:div>
    <w:div w:id="1324239342">
      <w:bodyDiv w:val="1"/>
      <w:marLeft w:val="0"/>
      <w:marRight w:val="0"/>
      <w:marTop w:val="0"/>
      <w:marBottom w:val="0"/>
      <w:divBdr>
        <w:top w:val="none" w:sz="0" w:space="0" w:color="auto"/>
        <w:left w:val="none" w:sz="0" w:space="0" w:color="auto"/>
        <w:bottom w:val="none" w:sz="0" w:space="0" w:color="auto"/>
        <w:right w:val="none" w:sz="0" w:space="0" w:color="auto"/>
      </w:divBdr>
    </w:div>
    <w:div w:id="1326275124">
      <w:bodyDiv w:val="1"/>
      <w:marLeft w:val="0"/>
      <w:marRight w:val="0"/>
      <w:marTop w:val="0"/>
      <w:marBottom w:val="0"/>
      <w:divBdr>
        <w:top w:val="none" w:sz="0" w:space="0" w:color="auto"/>
        <w:left w:val="none" w:sz="0" w:space="0" w:color="auto"/>
        <w:bottom w:val="none" w:sz="0" w:space="0" w:color="auto"/>
        <w:right w:val="none" w:sz="0" w:space="0" w:color="auto"/>
      </w:divBdr>
    </w:div>
    <w:div w:id="1327125274">
      <w:bodyDiv w:val="1"/>
      <w:marLeft w:val="0"/>
      <w:marRight w:val="0"/>
      <w:marTop w:val="0"/>
      <w:marBottom w:val="0"/>
      <w:divBdr>
        <w:top w:val="none" w:sz="0" w:space="0" w:color="auto"/>
        <w:left w:val="none" w:sz="0" w:space="0" w:color="auto"/>
        <w:bottom w:val="none" w:sz="0" w:space="0" w:color="auto"/>
        <w:right w:val="none" w:sz="0" w:space="0" w:color="auto"/>
      </w:divBdr>
    </w:div>
    <w:div w:id="1327202139">
      <w:bodyDiv w:val="1"/>
      <w:marLeft w:val="0"/>
      <w:marRight w:val="0"/>
      <w:marTop w:val="0"/>
      <w:marBottom w:val="0"/>
      <w:divBdr>
        <w:top w:val="none" w:sz="0" w:space="0" w:color="auto"/>
        <w:left w:val="none" w:sz="0" w:space="0" w:color="auto"/>
        <w:bottom w:val="none" w:sz="0" w:space="0" w:color="auto"/>
        <w:right w:val="none" w:sz="0" w:space="0" w:color="auto"/>
      </w:divBdr>
    </w:div>
    <w:div w:id="1327398536">
      <w:bodyDiv w:val="1"/>
      <w:marLeft w:val="0"/>
      <w:marRight w:val="0"/>
      <w:marTop w:val="0"/>
      <w:marBottom w:val="0"/>
      <w:divBdr>
        <w:top w:val="none" w:sz="0" w:space="0" w:color="auto"/>
        <w:left w:val="none" w:sz="0" w:space="0" w:color="auto"/>
        <w:bottom w:val="none" w:sz="0" w:space="0" w:color="auto"/>
        <w:right w:val="none" w:sz="0" w:space="0" w:color="auto"/>
      </w:divBdr>
    </w:div>
    <w:div w:id="1328940041">
      <w:bodyDiv w:val="1"/>
      <w:marLeft w:val="0"/>
      <w:marRight w:val="0"/>
      <w:marTop w:val="0"/>
      <w:marBottom w:val="0"/>
      <w:divBdr>
        <w:top w:val="none" w:sz="0" w:space="0" w:color="auto"/>
        <w:left w:val="none" w:sz="0" w:space="0" w:color="auto"/>
        <w:bottom w:val="none" w:sz="0" w:space="0" w:color="auto"/>
        <w:right w:val="none" w:sz="0" w:space="0" w:color="auto"/>
      </w:divBdr>
    </w:div>
    <w:div w:id="1329285484">
      <w:bodyDiv w:val="1"/>
      <w:marLeft w:val="0"/>
      <w:marRight w:val="0"/>
      <w:marTop w:val="0"/>
      <w:marBottom w:val="0"/>
      <w:divBdr>
        <w:top w:val="none" w:sz="0" w:space="0" w:color="auto"/>
        <w:left w:val="none" w:sz="0" w:space="0" w:color="auto"/>
        <w:bottom w:val="none" w:sz="0" w:space="0" w:color="auto"/>
        <w:right w:val="none" w:sz="0" w:space="0" w:color="auto"/>
      </w:divBdr>
    </w:div>
    <w:div w:id="1329406034">
      <w:bodyDiv w:val="1"/>
      <w:marLeft w:val="0"/>
      <w:marRight w:val="0"/>
      <w:marTop w:val="0"/>
      <w:marBottom w:val="0"/>
      <w:divBdr>
        <w:top w:val="none" w:sz="0" w:space="0" w:color="auto"/>
        <w:left w:val="none" w:sz="0" w:space="0" w:color="auto"/>
        <w:bottom w:val="none" w:sz="0" w:space="0" w:color="auto"/>
        <w:right w:val="none" w:sz="0" w:space="0" w:color="auto"/>
      </w:divBdr>
    </w:div>
    <w:div w:id="1333681319">
      <w:bodyDiv w:val="1"/>
      <w:marLeft w:val="0"/>
      <w:marRight w:val="0"/>
      <w:marTop w:val="0"/>
      <w:marBottom w:val="0"/>
      <w:divBdr>
        <w:top w:val="none" w:sz="0" w:space="0" w:color="auto"/>
        <w:left w:val="none" w:sz="0" w:space="0" w:color="auto"/>
        <w:bottom w:val="none" w:sz="0" w:space="0" w:color="auto"/>
        <w:right w:val="none" w:sz="0" w:space="0" w:color="auto"/>
      </w:divBdr>
    </w:div>
    <w:div w:id="1337423954">
      <w:bodyDiv w:val="1"/>
      <w:marLeft w:val="0"/>
      <w:marRight w:val="0"/>
      <w:marTop w:val="0"/>
      <w:marBottom w:val="0"/>
      <w:divBdr>
        <w:top w:val="none" w:sz="0" w:space="0" w:color="auto"/>
        <w:left w:val="none" w:sz="0" w:space="0" w:color="auto"/>
        <w:bottom w:val="none" w:sz="0" w:space="0" w:color="auto"/>
        <w:right w:val="none" w:sz="0" w:space="0" w:color="auto"/>
      </w:divBdr>
    </w:div>
    <w:div w:id="1339893655">
      <w:bodyDiv w:val="1"/>
      <w:marLeft w:val="0"/>
      <w:marRight w:val="0"/>
      <w:marTop w:val="0"/>
      <w:marBottom w:val="0"/>
      <w:divBdr>
        <w:top w:val="none" w:sz="0" w:space="0" w:color="auto"/>
        <w:left w:val="none" w:sz="0" w:space="0" w:color="auto"/>
        <w:bottom w:val="none" w:sz="0" w:space="0" w:color="auto"/>
        <w:right w:val="none" w:sz="0" w:space="0" w:color="auto"/>
      </w:divBdr>
    </w:div>
    <w:div w:id="1341008947">
      <w:bodyDiv w:val="1"/>
      <w:marLeft w:val="0"/>
      <w:marRight w:val="0"/>
      <w:marTop w:val="0"/>
      <w:marBottom w:val="0"/>
      <w:divBdr>
        <w:top w:val="none" w:sz="0" w:space="0" w:color="auto"/>
        <w:left w:val="none" w:sz="0" w:space="0" w:color="auto"/>
        <w:bottom w:val="none" w:sz="0" w:space="0" w:color="auto"/>
        <w:right w:val="none" w:sz="0" w:space="0" w:color="auto"/>
      </w:divBdr>
    </w:div>
    <w:div w:id="1342200022">
      <w:bodyDiv w:val="1"/>
      <w:marLeft w:val="0"/>
      <w:marRight w:val="0"/>
      <w:marTop w:val="0"/>
      <w:marBottom w:val="0"/>
      <w:divBdr>
        <w:top w:val="none" w:sz="0" w:space="0" w:color="auto"/>
        <w:left w:val="none" w:sz="0" w:space="0" w:color="auto"/>
        <w:bottom w:val="none" w:sz="0" w:space="0" w:color="auto"/>
        <w:right w:val="none" w:sz="0" w:space="0" w:color="auto"/>
      </w:divBdr>
    </w:div>
    <w:div w:id="1346790269">
      <w:bodyDiv w:val="1"/>
      <w:marLeft w:val="0"/>
      <w:marRight w:val="0"/>
      <w:marTop w:val="0"/>
      <w:marBottom w:val="0"/>
      <w:divBdr>
        <w:top w:val="none" w:sz="0" w:space="0" w:color="auto"/>
        <w:left w:val="none" w:sz="0" w:space="0" w:color="auto"/>
        <w:bottom w:val="none" w:sz="0" w:space="0" w:color="auto"/>
        <w:right w:val="none" w:sz="0" w:space="0" w:color="auto"/>
      </w:divBdr>
    </w:div>
    <w:div w:id="1353845942">
      <w:bodyDiv w:val="1"/>
      <w:marLeft w:val="0"/>
      <w:marRight w:val="0"/>
      <w:marTop w:val="0"/>
      <w:marBottom w:val="0"/>
      <w:divBdr>
        <w:top w:val="none" w:sz="0" w:space="0" w:color="auto"/>
        <w:left w:val="none" w:sz="0" w:space="0" w:color="auto"/>
        <w:bottom w:val="none" w:sz="0" w:space="0" w:color="auto"/>
        <w:right w:val="none" w:sz="0" w:space="0" w:color="auto"/>
      </w:divBdr>
    </w:div>
    <w:div w:id="1356348059">
      <w:bodyDiv w:val="1"/>
      <w:marLeft w:val="0"/>
      <w:marRight w:val="0"/>
      <w:marTop w:val="0"/>
      <w:marBottom w:val="0"/>
      <w:divBdr>
        <w:top w:val="none" w:sz="0" w:space="0" w:color="auto"/>
        <w:left w:val="none" w:sz="0" w:space="0" w:color="auto"/>
        <w:bottom w:val="none" w:sz="0" w:space="0" w:color="auto"/>
        <w:right w:val="none" w:sz="0" w:space="0" w:color="auto"/>
      </w:divBdr>
    </w:div>
    <w:div w:id="1360274783">
      <w:bodyDiv w:val="1"/>
      <w:marLeft w:val="0"/>
      <w:marRight w:val="0"/>
      <w:marTop w:val="0"/>
      <w:marBottom w:val="0"/>
      <w:divBdr>
        <w:top w:val="none" w:sz="0" w:space="0" w:color="auto"/>
        <w:left w:val="none" w:sz="0" w:space="0" w:color="auto"/>
        <w:bottom w:val="none" w:sz="0" w:space="0" w:color="auto"/>
        <w:right w:val="none" w:sz="0" w:space="0" w:color="auto"/>
      </w:divBdr>
    </w:div>
    <w:div w:id="1361277514">
      <w:bodyDiv w:val="1"/>
      <w:marLeft w:val="0"/>
      <w:marRight w:val="0"/>
      <w:marTop w:val="0"/>
      <w:marBottom w:val="0"/>
      <w:divBdr>
        <w:top w:val="none" w:sz="0" w:space="0" w:color="auto"/>
        <w:left w:val="none" w:sz="0" w:space="0" w:color="auto"/>
        <w:bottom w:val="none" w:sz="0" w:space="0" w:color="auto"/>
        <w:right w:val="none" w:sz="0" w:space="0" w:color="auto"/>
      </w:divBdr>
    </w:div>
    <w:div w:id="1361316267">
      <w:bodyDiv w:val="1"/>
      <w:marLeft w:val="0"/>
      <w:marRight w:val="0"/>
      <w:marTop w:val="0"/>
      <w:marBottom w:val="0"/>
      <w:divBdr>
        <w:top w:val="none" w:sz="0" w:space="0" w:color="auto"/>
        <w:left w:val="none" w:sz="0" w:space="0" w:color="auto"/>
        <w:bottom w:val="none" w:sz="0" w:space="0" w:color="auto"/>
        <w:right w:val="none" w:sz="0" w:space="0" w:color="auto"/>
      </w:divBdr>
    </w:div>
    <w:div w:id="1361739048">
      <w:bodyDiv w:val="1"/>
      <w:marLeft w:val="0"/>
      <w:marRight w:val="0"/>
      <w:marTop w:val="0"/>
      <w:marBottom w:val="0"/>
      <w:divBdr>
        <w:top w:val="none" w:sz="0" w:space="0" w:color="auto"/>
        <w:left w:val="none" w:sz="0" w:space="0" w:color="auto"/>
        <w:bottom w:val="none" w:sz="0" w:space="0" w:color="auto"/>
        <w:right w:val="none" w:sz="0" w:space="0" w:color="auto"/>
      </w:divBdr>
    </w:div>
    <w:div w:id="1364332684">
      <w:bodyDiv w:val="1"/>
      <w:marLeft w:val="0"/>
      <w:marRight w:val="0"/>
      <w:marTop w:val="0"/>
      <w:marBottom w:val="0"/>
      <w:divBdr>
        <w:top w:val="none" w:sz="0" w:space="0" w:color="auto"/>
        <w:left w:val="none" w:sz="0" w:space="0" w:color="auto"/>
        <w:bottom w:val="none" w:sz="0" w:space="0" w:color="auto"/>
        <w:right w:val="none" w:sz="0" w:space="0" w:color="auto"/>
      </w:divBdr>
    </w:div>
    <w:div w:id="1367826835">
      <w:bodyDiv w:val="1"/>
      <w:marLeft w:val="0"/>
      <w:marRight w:val="0"/>
      <w:marTop w:val="0"/>
      <w:marBottom w:val="0"/>
      <w:divBdr>
        <w:top w:val="none" w:sz="0" w:space="0" w:color="auto"/>
        <w:left w:val="none" w:sz="0" w:space="0" w:color="auto"/>
        <w:bottom w:val="none" w:sz="0" w:space="0" w:color="auto"/>
        <w:right w:val="none" w:sz="0" w:space="0" w:color="auto"/>
      </w:divBdr>
    </w:div>
    <w:div w:id="1373269943">
      <w:bodyDiv w:val="1"/>
      <w:marLeft w:val="0"/>
      <w:marRight w:val="0"/>
      <w:marTop w:val="0"/>
      <w:marBottom w:val="0"/>
      <w:divBdr>
        <w:top w:val="none" w:sz="0" w:space="0" w:color="auto"/>
        <w:left w:val="none" w:sz="0" w:space="0" w:color="auto"/>
        <w:bottom w:val="none" w:sz="0" w:space="0" w:color="auto"/>
        <w:right w:val="none" w:sz="0" w:space="0" w:color="auto"/>
      </w:divBdr>
    </w:div>
    <w:div w:id="1374769406">
      <w:bodyDiv w:val="1"/>
      <w:marLeft w:val="0"/>
      <w:marRight w:val="0"/>
      <w:marTop w:val="0"/>
      <w:marBottom w:val="0"/>
      <w:divBdr>
        <w:top w:val="none" w:sz="0" w:space="0" w:color="auto"/>
        <w:left w:val="none" w:sz="0" w:space="0" w:color="auto"/>
        <w:bottom w:val="none" w:sz="0" w:space="0" w:color="auto"/>
        <w:right w:val="none" w:sz="0" w:space="0" w:color="auto"/>
      </w:divBdr>
    </w:div>
    <w:div w:id="1374814950">
      <w:bodyDiv w:val="1"/>
      <w:marLeft w:val="0"/>
      <w:marRight w:val="0"/>
      <w:marTop w:val="0"/>
      <w:marBottom w:val="0"/>
      <w:divBdr>
        <w:top w:val="none" w:sz="0" w:space="0" w:color="auto"/>
        <w:left w:val="none" w:sz="0" w:space="0" w:color="auto"/>
        <w:bottom w:val="none" w:sz="0" w:space="0" w:color="auto"/>
        <w:right w:val="none" w:sz="0" w:space="0" w:color="auto"/>
      </w:divBdr>
    </w:div>
    <w:div w:id="1375232779">
      <w:bodyDiv w:val="1"/>
      <w:marLeft w:val="0"/>
      <w:marRight w:val="0"/>
      <w:marTop w:val="0"/>
      <w:marBottom w:val="0"/>
      <w:divBdr>
        <w:top w:val="none" w:sz="0" w:space="0" w:color="auto"/>
        <w:left w:val="none" w:sz="0" w:space="0" w:color="auto"/>
        <w:bottom w:val="none" w:sz="0" w:space="0" w:color="auto"/>
        <w:right w:val="none" w:sz="0" w:space="0" w:color="auto"/>
      </w:divBdr>
    </w:div>
    <w:div w:id="1378972763">
      <w:bodyDiv w:val="1"/>
      <w:marLeft w:val="0"/>
      <w:marRight w:val="0"/>
      <w:marTop w:val="0"/>
      <w:marBottom w:val="0"/>
      <w:divBdr>
        <w:top w:val="none" w:sz="0" w:space="0" w:color="auto"/>
        <w:left w:val="none" w:sz="0" w:space="0" w:color="auto"/>
        <w:bottom w:val="none" w:sz="0" w:space="0" w:color="auto"/>
        <w:right w:val="none" w:sz="0" w:space="0" w:color="auto"/>
      </w:divBdr>
    </w:div>
    <w:div w:id="1387297623">
      <w:bodyDiv w:val="1"/>
      <w:marLeft w:val="0"/>
      <w:marRight w:val="0"/>
      <w:marTop w:val="0"/>
      <w:marBottom w:val="0"/>
      <w:divBdr>
        <w:top w:val="none" w:sz="0" w:space="0" w:color="auto"/>
        <w:left w:val="none" w:sz="0" w:space="0" w:color="auto"/>
        <w:bottom w:val="none" w:sz="0" w:space="0" w:color="auto"/>
        <w:right w:val="none" w:sz="0" w:space="0" w:color="auto"/>
      </w:divBdr>
    </w:div>
    <w:div w:id="1388141234">
      <w:bodyDiv w:val="1"/>
      <w:marLeft w:val="0"/>
      <w:marRight w:val="0"/>
      <w:marTop w:val="0"/>
      <w:marBottom w:val="0"/>
      <w:divBdr>
        <w:top w:val="none" w:sz="0" w:space="0" w:color="auto"/>
        <w:left w:val="none" w:sz="0" w:space="0" w:color="auto"/>
        <w:bottom w:val="none" w:sz="0" w:space="0" w:color="auto"/>
        <w:right w:val="none" w:sz="0" w:space="0" w:color="auto"/>
      </w:divBdr>
    </w:div>
    <w:div w:id="1391810365">
      <w:bodyDiv w:val="1"/>
      <w:marLeft w:val="0"/>
      <w:marRight w:val="0"/>
      <w:marTop w:val="0"/>
      <w:marBottom w:val="0"/>
      <w:divBdr>
        <w:top w:val="none" w:sz="0" w:space="0" w:color="auto"/>
        <w:left w:val="none" w:sz="0" w:space="0" w:color="auto"/>
        <w:bottom w:val="none" w:sz="0" w:space="0" w:color="auto"/>
        <w:right w:val="none" w:sz="0" w:space="0" w:color="auto"/>
      </w:divBdr>
    </w:div>
    <w:div w:id="1394037200">
      <w:bodyDiv w:val="1"/>
      <w:marLeft w:val="0"/>
      <w:marRight w:val="0"/>
      <w:marTop w:val="0"/>
      <w:marBottom w:val="0"/>
      <w:divBdr>
        <w:top w:val="none" w:sz="0" w:space="0" w:color="auto"/>
        <w:left w:val="none" w:sz="0" w:space="0" w:color="auto"/>
        <w:bottom w:val="none" w:sz="0" w:space="0" w:color="auto"/>
        <w:right w:val="none" w:sz="0" w:space="0" w:color="auto"/>
      </w:divBdr>
    </w:div>
    <w:div w:id="1395473032">
      <w:bodyDiv w:val="1"/>
      <w:marLeft w:val="0"/>
      <w:marRight w:val="0"/>
      <w:marTop w:val="0"/>
      <w:marBottom w:val="0"/>
      <w:divBdr>
        <w:top w:val="none" w:sz="0" w:space="0" w:color="auto"/>
        <w:left w:val="none" w:sz="0" w:space="0" w:color="auto"/>
        <w:bottom w:val="none" w:sz="0" w:space="0" w:color="auto"/>
        <w:right w:val="none" w:sz="0" w:space="0" w:color="auto"/>
      </w:divBdr>
    </w:div>
    <w:div w:id="1395734737">
      <w:bodyDiv w:val="1"/>
      <w:marLeft w:val="0"/>
      <w:marRight w:val="0"/>
      <w:marTop w:val="0"/>
      <w:marBottom w:val="0"/>
      <w:divBdr>
        <w:top w:val="none" w:sz="0" w:space="0" w:color="auto"/>
        <w:left w:val="none" w:sz="0" w:space="0" w:color="auto"/>
        <w:bottom w:val="none" w:sz="0" w:space="0" w:color="auto"/>
        <w:right w:val="none" w:sz="0" w:space="0" w:color="auto"/>
      </w:divBdr>
    </w:div>
    <w:div w:id="1399327900">
      <w:bodyDiv w:val="1"/>
      <w:marLeft w:val="0"/>
      <w:marRight w:val="0"/>
      <w:marTop w:val="0"/>
      <w:marBottom w:val="0"/>
      <w:divBdr>
        <w:top w:val="none" w:sz="0" w:space="0" w:color="auto"/>
        <w:left w:val="none" w:sz="0" w:space="0" w:color="auto"/>
        <w:bottom w:val="none" w:sz="0" w:space="0" w:color="auto"/>
        <w:right w:val="none" w:sz="0" w:space="0" w:color="auto"/>
      </w:divBdr>
    </w:div>
    <w:div w:id="1403331162">
      <w:bodyDiv w:val="1"/>
      <w:marLeft w:val="0"/>
      <w:marRight w:val="0"/>
      <w:marTop w:val="0"/>
      <w:marBottom w:val="0"/>
      <w:divBdr>
        <w:top w:val="none" w:sz="0" w:space="0" w:color="auto"/>
        <w:left w:val="none" w:sz="0" w:space="0" w:color="auto"/>
        <w:bottom w:val="none" w:sz="0" w:space="0" w:color="auto"/>
        <w:right w:val="none" w:sz="0" w:space="0" w:color="auto"/>
      </w:divBdr>
    </w:div>
    <w:div w:id="1405763539">
      <w:bodyDiv w:val="1"/>
      <w:marLeft w:val="0"/>
      <w:marRight w:val="0"/>
      <w:marTop w:val="0"/>
      <w:marBottom w:val="0"/>
      <w:divBdr>
        <w:top w:val="none" w:sz="0" w:space="0" w:color="auto"/>
        <w:left w:val="none" w:sz="0" w:space="0" w:color="auto"/>
        <w:bottom w:val="none" w:sz="0" w:space="0" w:color="auto"/>
        <w:right w:val="none" w:sz="0" w:space="0" w:color="auto"/>
      </w:divBdr>
    </w:div>
    <w:div w:id="1405907804">
      <w:bodyDiv w:val="1"/>
      <w:marLeft w:val="0"/>
      <w:marRight w:val="0"/>
      <w:marTop w:val="0"/>
      <w:marBottom w:val="0"/>
      <w:divBdr>
        <w:top w:val="none" w:sz="0" w:space="0" w:color="auto"/>
        <w:left w:val="none" w:sz="0" w:space="0" w:color="auto"/>
        <w:bottom w:val="none" w:sz="0" w:space="0" w:color="auto"/>
        <w:right w:val="none" w:sz="0" w:space="0" w:color="auto"/>
      </w:divBdr>
    </w:div>
    <w:div w:id="1405910536">
      <w:bodyDiv w:val="1"/>
      <w:marLeft w:val="0"/>
      <w:marRight w:val="0"/>
      <w:marTop w:val="0"/>
      <w:marBottom w:val="0"/>
      <w:divBdr>
        <w:top w:val="none" w:sz="0" w:space="0" w:color="auto"/>
        <w:left w:val="none" w:sz="0" w:space="0" w:color="auto"/>
        <w:bottom w:val="none" w:sz="0" w:space="0" w:color="auto"/>
        <w:right w:val="none" w:sz="0" w:space="0" w:color="auto"/>
      </w:divBdr>
    </w:div>
    <w:div w:id="1409887964">
      <w:bodyDiv w:val="1"/>
      <w:marLeft w:val="0"/>
      <w:marRight w:val="0"/>
      <w:marTop w:val="0"/>
      <w:marBottom w:val="0"/>
      <w:divBdr>
        <w:top w:val="none" w:sz="0" w:space="0" w:color="auto"/>
        <w:left w:val="none" w:sz="0" w:space="0" w:color="auto"/>
        <w:bottom w:val="none" w:sz="0" w:space="0" w:color="auto"/>
        <w:right w:val="none" w:sz="0" w:space="0" w:color="auto"/>
      </w:divBdr>
    </w:div>
    <w:div w:id="1411463992">
      <w:bodyDiv w:val="1"/>
      <w:marLeft w:val="0"/>
      <w:marRight w:val="0"/>
      <w:marTop w:val="0"/>
      <w:marBottom w:val="0"/>
      <w:divBdr>
        <w:top w:val="none" w:sz="0" w:space="0" w:color="auto"/>
        <w:left w:val="none" w:sz="0" w:space="0" w:color="auto"/>
        <w:bottom w:val="none" w:sz="0" w:space="0" w:color="auto"/>
        <w:right w:val="none" w:sz="0" w:space="0" w:color="auto"/>
      </w:divBdr>
    </w:div>
    <w:div w:id="1416511280">
      <w:bodyDiv w:val="1"/>
      <w:marLeft w:val="0"/>
      <w:marRight w:val="0"/>
      <w:marTop w:val="0"/>
      <w:marBottom w:val="0"/>
      <w:divBdr>
        <w:top w:val="none" w:sz="0" w:space="0" w:color="auto"/>
        <w:left w:val="none" w:sz="0" w:space="0" w:color="auto"/>
        <w:bottom w:val="none" w:sz="0" w:space="0" w:color="auto"/>
        <w:right w:val="none" w:sz="0" w:space="0" w:color="auto"/>
      </w:divBdr>
    </w:div>
    <w:div w:id="1416636048">
      <w:bodyDiv w:val="1"/>
      <w:marLeft w:val="0"/>
      <w:marRight w:val="0"/>
      <w:marTop w:val="0"/>
      <w:marBottom w:val="0"/>
      <w:divBdr>
        <w:top w:val="none" w:sz="0" w:space="0" w:color="auto"/>
        <w:left w:val="none" w:sz="0" w:space="0" w:color="auto"/>
        <w:bottom w:val="none" w:sz="0" w:space="0" w:color="auto"/>
        <w:right w:val="none" w:sz="0" w:space="0" w:color="auto"/>
      </w:divBdr>
    </w:div>
    <w:div w:id="1420298579">
      <w:bodyDiv w:val="1"/>
      <w:marLeft w:val="0"/>
      <w:marRight w:val="0"/>
      <w:marTop w:val="0"/>
      <w:marBottom w:val="0"/>
      <w:divBdr>
        <w:top w:val="none" w:sz="0" w:space="0" w:color="auto"/>
        <w:left w:val="none" w:sz="0" w:space="0" w:color="auto"/>
        <w:bottom w:val="none" w:sz="0" w:space="0" w:color="auto"/>
        <w:right w:val="none" w:sz="0" w:space="0" w:color="auto"/>
      </w:divBdr>
    </w:div>
    <w:div w:id="1420980976">
      <w:bodyDiv w:val="1"/>
      <w:marLeft w:val="0"/>
      <w:marRight w:val="0"/>
      <w:marTop w:val="0"/>
      <w:marBottom w:val="0"/>
      <w:divBdr>
        <w:top w:val="none" w:sz="0" w:space="0" w:color="auto"/>
        <w:left w:val="none" w:sz="0" w:space="0" w:color="auto"/>
        <w:bottom w:val="none" w:sz="0" w:space="0" w:color="auto"/>
        <w:right w:val="none" w:sz="0" w:space="0" w:color="auto"/>
      </w:divBdr>
    </w:div>
    <w:div w:id="1426195816">
      <w:bodyDiv w:val="1"/>
      <w:marLeft w:val="0"/>
      <w:marRight w:val="0"/>
      <w:marTop w:val="0"/>
      <w:marBottom w:val="0"/>
      <w:divBdr>
        <w:top w:val="none" w:sz="0" w:space="0" w:color="auto"/>
        <w:left w:val="none" w:sz="0" w:space="0" w:color="auto"/>
        <w:bottom w:val="none" w:sz="0" w:space="0" w:color="auto"/>
        <w:right w:val="none" w:sz="0" w:space="0" w:color="auto"/>
      </w:divBdr>
    </w:div>
    <w:div w:id="1427381036">
      <w:bodyDiv w:val="1"/>
      <w:marLeft w:val="0"/>
      <w:marRight w:val="0"/>
      <w:marTop w:val="0"/>
      <w:marBottom w:val="0"/>
      <w:divBdr>
        <w:top w:val="none" w:sz="0" w:space="0" w:color="auto"/>
        <w:left w:val="none" w:sz="0" w:space="0" w:color="auto"/>
        <w:bottom w:val="none" w:sz="0" w:space="0" w:color="auto"/>
        <w:right w:val="none" w:sz="0" w:space="0" w:color="auto"/>
      </w:divBdr>
    </w:div>
    <w:div w:id="1427387821">
      <w:bodyDiv w:val="1"/>
      <w:marLeft w:val="0"/>
      <w:marRight w:val="0"/>
      <w:marTop w:val="0"/>
      <w:marBottom w:val="0"/>
      <w:divBdr>
        <w:top w:val="none" w:sz="0" w:space="0" w:color="auto"/>
        <w:left w:val="none" w:sz="0" w:space="0" w:color="auto"/>
        <w:bottom w:val="none" w:sz="0" w:space="0" w:color="auto"/>
        <w:right w:val="none" w:sz="0" w:space="0" w:color="auto"/>
      </w:divBdr>
    </w:div>
    <w:div w:id="1430078116">
      <w:bodyDiv w:val="1"/>
      <w:marLeft w:val="0"/>
      <w:marRight w:val="0"/>
      <w:marTop w:val="0"/>
      <w:marBottom w:val="0"/>
      <w:divBdr>
        <w:top w:val="none" w:sz="0" w:space="0" w:color="auto"/>
        <w:left w:val="none" w:sz="0" w:space="0" w:color="auto"/>
        <w:bottom w:val="none" w:sz="0" w:space="0" w:color="auto"/>
        <w:right w:val="none" w:sz="0" w:space="0" w:color="auto"/>
      </w:divBdr>
    </w:div>
    <w:div w:id="1430811920">
      <w:bodyDiv w:val="1"/>
      <w:marLeft w:val="0"/>
      <w:marRight w:val="0"/>
      <w:marTop w:val="0"/>
      <w:marBottom w:val="0"/>
      <w:divBdr>
        <w:top w:val="none" w:sz="0" w:space="0" w:color="auto"/>
        <w:left w:val="none" w:sz="0" w:space="0" w:color="auto"/>
        <w:bottom w:val="none" w:sz="0" w:space="0" w:color="auto"/>
        <w:right w:val="none" w:sz="0" w:space="0" w:color="auto"/>
      </w:divBdr>
    </w:div>
    <w:div w:id="1434744345">
      <w:bodyDiv w:val="1"/>
      <w:marLeft w:val="0"/>
      <w:marRight w:val="0"/>
      <w:marTop w:val="0"/>
      <w:marBottom w:val="0"/>
      <w:divBdr>
        <w:top w:val="none" w:sz="0" w:space="0" w:color="auto"/>
        <w:left w:val="none" w:sz="0" w:space="0" w:color="auto"/>
        <w:bottom w:val="none" w:sz="0" w:space="0" w:color="auto"/>
        <w:right w:val="none" w:sz="0" w:space="0" w:color="auto"/>
      </w:divBdr>
    </w:div>
    <w:div w:id="1444692939">
      <w:bodyDiv w:val="1"/>
      <w:marLeft w:val="0"/>
      <w:marRight w:val="0"/>
      <w:marTop w:val="0"/>
      <w:marBottom w:val="0"/>
      <w:divBdr>
        <w:top w:val="none" w:sz="0" w:space="0" w:color="auto"/>
        <w:left w:val="none" w:sz="0" w:space="0" w:color="auto"/>
        <w:bottom w:val="none" w:sz="0" w:space="0" w:color="auto"/>
        <w:right w:val="none" w:sz="0" w:space="0" w:color="auto"/>
      </w:divBdr>
    </w:div>
    <w:div w:id="1447386551">
      <w:bodyDiv w:val="1"/>
      <w:marLeft w:val="0"/>
      <w:marRight w:val="0"/>
      <w:marTop w:val="0"/>
      <w:marBottom w:val="0"/>
      <w:divBdr>
        <w:top w:val="none" w:sz="0" w:space="0" w:color="auto"/>
        <w:left w:val="none" w:sz="0" w:space="0" w:color="auto"/>
        <w:bottom w:val="none" w:sz="0" w:space="0" w:color="auto"/>
        <w:right w:val="none" w:sz="0" w:space="0" w:color="auto"/>
      </w:divBdr>
    </w:div>
    <w:div w:id="1455755381">
      <w:bodyDiv w:val="1"/>
      <w:marLeft w:val="0"/>
      <w:marRight w:val="0"/>
      <w:marTop w:val="0"/>
      <w:marBottom w:val="0"/>
      <w:divBdr>
        <w:top w:val="none" w:sz="0" w:space="0" w:color="auto"/>
        <w:left w:val="none" w:sz="0" w:space="0" w:color="auto"/>
        <w:bottom w:val="none" w:sz="0" w:space="0" w:color="auto"/>
        <w:right w:val="none" w:sz="0" w:space="0" w:color="auto"/>
      </w:divBdr>
    </w:div>
    <w:div w:id="1464811619">
      <w:bodyDiv w:val="1"/>
      <w:marLeft w:val="0"/>
      <w:marRight w:val="0"/>
      <w:marTop w:val="0"/>
      <w:marBottom w:val="0"/>
      <w:divBdr>
        <w:top w:val="none" w:sz="0" w:space="0" w:color="auto"/>
        <w:left w:val="none" w:sz="0" w:space="0" w:color="auto"/>
        <w:bottom w:val="none" w:sz="0" w:space="0" w:color="auto"/>
        <w:right w:val="none" w:sz="0" w:space="0" w:color="auto"/>
      </w:divBdr>
    </w:div>
    <w:div w:id="1465125669">
      <w:bodyDiv w:val="1"/>
      <w:marLeft w:val="0"/>
      <w:marRight w:val="0"/>
      <w:marTop w:val="0"/>
      <w:marBottom w:val="0"/>
      <w:divBdr>
        <w:top w:val="none" w:sz="0" w:space="0" w:color="auto"/>
        <w:left w:val="none" w:sz="0" w:space="0" w:color="auto"/>
        <w:bottom w:val="none" w:sz="0" w:space="0" w:color="auto"/>
        <w:right w:val="none" w:sz="0" w:space="0" w:color="auto"/>
      </w:divBdr>
    </w:div>
    <w:div w:id="1465197403">
      <w:bodyDiv w:val="1"/>
      <w:marLeft w:val="0"/>
      <w:marRight w:val="0"/>
      <w:marTop w:val="0"/>
      <w:marBottom w:val="0"/>
      <w:divBdr>
        <w:top w:val="none" w:sz="0" w:space="0" w:color="auto"/>
        <w:left w:val="none" w:sz="0" w:space="0" w:color="auto"/>
        <w:bottom w:val="none" w:sz="0" w:space="0" w:color="auto"/>
        <w:right w:val="none" w:sz="0" w:space="0" w:color="auto"/>
      </w:divBdr>
    </w:div>
    <w:div w:id="1470973767">
      <w:bodyDiv w:val="1"/>
      <w:marLeft w:val="0"/>
      <w:marRight w:val="0"/>
      <w:marTop w:val="0"/>
      <w:marBottom w:val="0"/>
      <w:divBdr>
        <w:top w:val="none" w:sz="0" w:space="0" w:color="auto"/>
        <w:left w:val="none" w:sz="0" w:space="0" w:color="auto"/>
        <w:bottom w:val="none" w:sz="0" w:space="0" w:color="auto"/>
        <w:right w:val="none" w:sz="0" w:space="0" w:color="auto"/>
      </w:divBdr>
    </w:div>
    <w:div w:id="1472597072">
      <w:bodyDiv w:val="1"/>
      <w:marLeft w:val="0"/>
      <w:marRight w:val="0"/>
      <w:marTop w:val="0"/>
      <w:marBottom w:val="0"/>
      <w:divBdr>
        <w:top w:val="none" w:sz="0" w:space="0" w:color="auto"/>
        <w:left w:val="none" w:sz="0" w:space="0" w:color="auto"/>
        <w:bottom w:val="none" w:sz="0" w:space="0" w:color="auto"/>
        <w:right w:val="none" w:sz="0" w:space="0" w:color="auto"/>
      </w:divBdr>
    </w:div>
    <w:div w:id="1473718422">
      <w:bodyDiv w:val="1"/>
      <w:marLeft w:val="0"/>
      <w:marRight w:val="0"/>
      <w:marTop w:val="0"/>
      <w:marBottom w:val="0"/>
      <w:divBdr>
        <w:top w:val="none" w:sz="0" w:space="0" w:color="auto"/>
        <w:left w:val="none" w:sz="0" w:space="0" w:color="auto"/>
        <w:bottom w:val="none" w:sz="0" w:space="0" w:color="auto"/>
        <w:right w:val="none" w:sz="0" w:space="0" w:color="auto"/>
      </w:divBdr>
    </w:div>
    <w:div w:id="1474173560">
      <w:bodyDiv w:val="1"/>
      <w:marLeft w:val="0"/>
      <w:marRight w:val="0"/>
      <w:marTop w:val="0"/>
      <w:marBottom w:val="0"/>
      <w:divBdr>
        <w:top w:val="none" w:sz="0" w:space="0" w:color="auto"/>
        <w:left w:val="none" w:sz="0" w:space="0" w:color="auto"/>
        <w:bottom w:val="none" w:sz="0" w:space="0" w:color="auto"/>
        <w:right w:val="none" w:sz="0" w:space="0" w:color="auto"/>
      </w:divBdr>
    </w:div>
    <w:div w:id="1474643571">
      <w:bodyDiv w:val="1"/>
      <w:marLeft w:val="0"/>
      <w:marRight w:val="0"/>
      <w:marTop w:val="0"/>
      <w:marBottom w:val="0"/>
      <w:divBdr>
        <w:top w:val="none" w:sz="0" w:space="0" w:color="auto"/>
        <w:left w:val="none" w:sz="0" w:space="0" w:color="auto"/>
        <w:bottom w:val="none" w:sz="0" w:space="0" w:color="auto"/>
        <w:right w:val="none" w:sz="0" w:space="0" w:color="auto"/>
      </w:divBdr>
    </w:div>
    <w:div w:id="1475877960">
      <w:bodyDiv w:val="1"/>
      <w:marLeft w:val="0"/>
      <w:marRight w:val="0"/>
      <w:marTop w:val="0"/>
      <w:marBottom w:val="0"/>
      <w:divBdr>
        <w:top w:val="none" w:sz="0" w:space="0" w:color="auto"/>
        <w:left w:val="none" w:sz="0" w:space="0" w:color="auto"/>
        <w:bottom w:val="none" w:sz="0" w:space="0" w:color="auto"/>
        <w:right w:val="none" w:sz="0" w:space="0" w:color="auto"/>
      </w:divBdr>
    </w:div>
    <w:div w:id="1477337022">
      <w:bodyDiv w:val="1"/>
      <w:marLeft w:val="0"/>
      <w:marRight w:val="0"/>
      <w:marTop w:val="0"/>
      <w:marBottom w:val="0"/>
      <w:divBdr>
        <w:top w:val="none" w:sz="0" w:space="0" w:color="auto"/>
        <w:left w:val="none" w:sz="0" w:space="0" w:color="auto"/>
        <w:bottom w:val="none" w:sz="0" w:space="0" w:color="auto"/>
        <w:right w:val="none" w:sz="0" w:space="0" w:color="auto"/>
      </w:divBdr>
    </w:div>
    <w:div w:id="1484548134">
      <w:bodyDiv w:val="1"/>
      <w:marLeft w:val="0"/>
      <w:marRight w:val="0"/>
      <w:marTop w:val="0"/>
      <w:marBottom w:val="0"/>
      <w:divBdr>
        <w:top w:val="none" w:sz="0" w:space="0" w:color="auto"/>
        <w:left w:val="none" w:sz="0" w:space="0" w:color="auto"/>
        <w:bottom w:val="none" w:sz="0" w:space="0" w:color="auto"/>
        <w:right w:val="none" w:sz="0" w:space="0" w:color="auto"/>
      </w:divBdr>
    </w:div>
    <w:div w:id="1484731956">
      <w:bodyDiv w:val="1"/>
      <w:marLeft w:val="0"/>
      <w:marRight w:val="0"/>
      <w:marTop w:val="0"/>
      <w:marBottom w:val="0"/>
      <w:divBdr>
        <w:top w:val="none" w:sz="0" w:space="0" w:color="auto"/>
        <w:left w:val="none" w:sz="0" w:space="0" w:color="auto"/>
        <w:bottom w:val="none" w:sz="0" w:space="0" w:color="auto"/>
        <w:right w:val="none" w:sz="0" w:space="0" w:color="auto"/>
      </w:divBdr>
    </w:div>
    <w:div w:id="1488788187">
      <w:bodyDiv w:val="1"/>
      <w:marLeft w:val="0"/>
      <w:marRight w:val="0"/>
      <w:marTop w:val="0"/>
      <w:marBottom w:val="0"/>
      <w:divBdr>
        <w:top w:val="none" w:sz="0" w:space="0" w:color="auto"/>
        <w:left w:val="none" w:sz="0" w:space="0" w:color="auto"/>
        <w:bottom w:val="none" w:sz="0" w:space="0" w:color="auto"/>
        <w:right w:val="none" w:sz="0" w:space="0" w:color="auto"/>
      </w:divBdr>
    </w:div>
    <w:div w:id="1491480903">
      <w:bodyDiv w:val="1"/>
      <w:marLeft w:val="0"/>
      <w:marRight w:val="0"/>
      <w:marTop w:val="0"/>
      <w:marBottom w:val="0"/>
      <w:divBdr>
        <w:top w:val="none" w:sz="0" w:space="0" w:color="auto"/>
        <w:left w:val="none" w:sz="0" w:space="0" w:color="auto"/>
        <w:bottom w:val="none" w:sz="0" w:space="0" w:color="auto"/>
        <w:right w:val="none" w:sz="0" w:space="0" w:color="auto"/>
      </w:divBdr>
    </w:div>
    <w:div w:id="1492528811">
      <w:bodyDiv w:val="1"/>
      <w:marLeft w:val="0"/>
      <w:marRight w:val="0"/>
      <w:marTop w:val="0"/>
      <w:marBottom w:val="0"/>
      <w:divBdr>
        <w:top w:val="none" w:sz="0" w:space="0" w:color="auto"/>
        <w:left w:val="none" w:sz="0" w:space="0" w:color="auto"/>
        <w:bottom w:val="none" w:sz="0" w:space="0" w:color="auto"/>
        <w:right w:val="none" w:sz="0" w:space="0" w:color="auto"/>
      </w:divBdr>
    </w:div>
    <w:div w:id="1493449531">
      <w:bodyDiv w:val="1"/>
      <w:marLeft w:val="0"/>
      <w:marRight w:val="0"/>
      <w:marTop w:val="0"/>
      <w:marBottom w:val="0"/>
      <w:divBdr>
        <w:top w:val="none" w:sz="0" w:space="0" w:color="auto"/>
        <w:left w:val="none" w:sz="0" w:space="0" w:color="auto"/>
        <w:bottom w:val="none" w:sz="0" w:space="0" w:color="auto"/>
        <w:right w:val="none" w:sz="0" w:space="0" w:color="auto"/>
      </w:divBdr>
    </w:div>
    <w:div w:id="1493569000">
      <w:bodyDiv w:val="1"/>
      <w:marLeft w:val="0"/>
      <w:marRight w:val="0"/>
      <w:marTop w:val="0"/>
      <w:marBottom w:val="0"/>
      <w:divBdr>
        <w:top w:val="none" w:sz="0" w:space="0" w:color="auto"/>
        <w:left w:val="none" w:sz="0" w:space="0" w:color="auto"/>
        <w:bottom w:val="none" w:sz="0" w:space="0" w:color="auto"/>
        <w:right w:val="none" w:sz="0" w:space="0" w:color="auto"/>
      </w:divBdr>
    </w:div>
    <w:div w:id="1495297820">
      <w:bodyDiv w:val="1"/>
      <w:marLeft w:val="0"/>
      <w:marRight w:val="0"/>
      <w:marTop w:val="0"/>
      <w:marBottom w:val="0"/>
      <w:divBdr>
        <w:top w:val="none" w:sz="0" w:space="0" w:color="auto"/>
        <w:left w:val="none" w:sz="0" w:space="0" w:color="auto"/>
        <w:bottom w:val="none" w:sz="0" w:space="0" w:color="auto"/>
        <w:right w:val="none" w:sz="0" w:space="0" w:color="auto"/>
      </w:divBdr>
    </w:div>
    <w:div w:id="1499229541">
      <w:bodyDiv w:val="1"/>
      <w:marLeft w:val="0"/>
      <w:marRight w:val="0"/>
      <w:marTop w:val="0"/>
      <w:marBottom w:val="0"/>
      <w:divBdr>
        <w:top w:val="none" w:sz="0" w:space="0" w:color="auto"/>
        <w:left w:val="none" w:sz="0" w:space="0" w:color="auto"/>
        <w:bottom w:val="none" w:sz="0" w:space="0" w:color="auto"/>
        <w:right w:val="none" w:sz="0" w:space="0" w:color="auto"/>
      </w:divBdr>
    </w:div>
    <w:div w:id="1506625323">
      <w:bodyDiv w:val="1"/>
      <w:marLeft w:val="0"/>
      <w:marRight w:val="0"/>
      <w:marTop w:val="0"/>
      <w:marBottom w:val="0"/>
      <w:divBdr>
        <w:top w:val="none" w:sz="0" w:space="0" w:color="auto"/>
        <w:left w:val="none" w:sz="0" w:space="0" w:color="auto"/>
        <w:bottom w:val="none" w:sz="0" w:space="0" w:color="auto"/>
        <w:right w:val="none" w:sz="0" w:space="0" w:color="auto"/>
      </w:divBdr>
    </w:div>
    <w:div w:id="1512718076">
      <w:bodyDiv w:val="1"/>
      <w:marLeft w:val="0"/>
      <w:marRight w:val="0"/>
      <w:marTop w:val="0"/>
      <w:marBottom w:val="0"/>
      <w:divBdr>
        <w:top w:val="none" w:sz="0" w:space="0" w:color="auto"/>
        <w:left w:val="none" w:sz="0" w:space="0" w:color="auto"/>
        <w:bottom w:val="none" w:sz="0" w:space="0" w:color="auto"/>
        <w:right w:val="none" w:sz="0" w:space="0" w:color="auto"/>
      </w:divBdr>
    </w:div>
    <w:div w:id="1512790848">
      <w:bodyDiv w:val="1"/>
      <w:marLeft w:val="0"/>
      <w:marRight w:val="0"/>
      <w:marTop w:val="0"/>
      <w:marBottom w:val="0"/>
      <w:divBdr>
        <w:top w:val="none" w:sz="0" w:space="0" w:color="auto"/>
        <w:left w:val="none" w:sz="0" w:space="0" w:color="auto"/>
        <w:bottom w:val="none" w:sz="0" w:space="0" w:color="auto"/>
        <w:right w:val="none" w:sz="0" w:space="0" w:color="auto"/>
      </w:divBdr>
    </w:div>
    <w:div w:id="1512990317">
      <w:bodyDiv w:val="1"/>
      <w:marLeft w:val="0"/>
      <w:marRight w:val="0"/>
      <w:marTop w:val="0"/>
      <w:marBottom w:val="0"/>
      <w:divBdr>
        <w:top w:val="none" w:sz="0" w:space="0" w:color="auto"/>
        <w:left w:val="none" w:sz="0" w:space="0" w:color="auto"/>
        <w:bottom w:val="none" w:sz="0" w:space="0" w:color="auto"/>
        <w:right w:val="none" w:sz="0" w:space="0" w:color="auto"/>
      </w:divBdr>
    </w:div>
    <w:div w:id="1514344059">
      <w:bodyDiv w:val="1"/>
      <w:marLeft w:val="0"/>
      <w:marRight w:val="0"/>
      <w:marTop w:val="0"/>
      <w:marBottom w:val="0"/>
      <w:divBdr>
        <w:top w:val="none" w:sz="0" w:space="0" w:color="auto"/>
        <w:left w:val="none" w:sz="0" w:space="0" w:color="auto"/>
        <w:bottom w:val="none" w:sz="0" w:space="0" w:color="auto"/>
        <w:right w:val="none" w:sz="0" w:space="0" w:color="auto"/>
      </w:divBdr>
    </w:div>
    <w:div w:id="1517230068">
      <w:bodyDiv w:val="1"/>
      <w:marLeft w:val="0"/>
      <w:marRight w:val="0"/>
      <w:marTop w:val="0"/>
      <w:marBottom w:val="0"/>
      <w:divBdr>
        <w:top w:val="none" w:sz="0" w:space="0" w:color="auto"/>
        <w:left w:val="none" w:sz="0" w:space="0" w:color="auto"/>
        <w:bottom w:val="none" w:sz="0" w:space="0" w:color="auto"/>
        <w:right w:val="none" w:sz="0" w:space="0" w:color="auto"/>
      </w:divBdr>
    </w:div>
    <w:div w:id="1520393615">
      <w:bodyDiv w:val="1"/>
      <w:marLeft w:val="0"/>
      <w:marRight w:val="0"/>
      <w:marTop w:val="0"/>
      <w:marBottom w:val="0"/>
      <w:divBdr>
        <w:top w:val="none" w:sz="0" w:space="0" w:color="auto"/>
        <w:left w:val="none" w:sz="0" w:space="0" w:color="auto"/>
        <w:bottom w:val="none" w:sz="0" w:space="0" w:color="auto"/>
        <w:right w:val="none" w:sz="0" w:space="0" w:color="auto"/>
      </w:divBdr>
    </w:div>
    <w:div w:id="1521043883">
      <w:bodyDiv w:val="1"/>
      <w:marLeft w:val="0"/>
      <w:marRight w:val="0"/>
      <w:marTop w:val="0"/>
      <w:marBottom w:val="0"/>
      <w:divBdr>
        <w:top w:val="none" w:sz="0" w:space="0" w:color="auto"/>
        <w:left w:val="none" w:sz="0" w:space="0" w:color="auto"/>
        <w:bottom w:val="none" w:sz="0" w:space="0" w:color="auto"/>
        <w:right w:val="none" w:sz="0" w:space="0" w:color="auto"/>
      </w:divBdr>
    </w:div>
    <w:div w:id="1523129437">
      <w:bodyDiv w:val="1"/>
      <w:marLeft w:val="0"/>
      <w:marRight w:val="0"/>
      <w:marTop w:val="0"/>
      <w:marBottom w:val="0"/>
      <w:divBdr>
        <w:top w:val="none" w:sz="0" w:space="0" w:color="auto"/>
        <w:left w:val="none" w:sz="0" w:space="0" w:color="auto"/>
        <w:bottom w:val="none" w:sz="0" w:space="0" w:color="auto"/>
        <w:right w:val="none" w:sz="0" w:space="0" w:color="auto"/>
      </w:divBdr>
    </w:div>
    <w:div w:id="1527477140">
      <w:bodyDiv w:val="1"/>
      <w:marLeft w:val="0"/>
      <w:marRight w:val="0"/>
      <w:marTop w:val="0"/>
      <w:marBottom w:val="0"/>
      <w:divBdr>
        <w:top w:val="none" w:sz="0" w:space="0" w:color="auto"/>
        <w:left w:val="none" w:sz="0" w:space="0" w:color="auto"/>
        <w:bottom w:val="none" w:sz="0" w:space="0" w:color="auto"/>
        <w:right w:val="none" w:sz="0" w:space="0" w:color="auto"/>
      </w:divBdr>
    </w:div>
    <w:div w:id="1529181674">
      <w:bodyDiv w:val="1"/>
      <w:marLeft w:val="0"/>
      <w:marRight w:val="0"/>
      <w:marTop w:val="0"/>
      <w:marBottom w:val="0"/>
      <w:divBdr>
        <w:top w:val="none" w:sz="0" w:space="0" w:color="auto"/>
        <w:left w:val="none" w:sz="0" w:space="0" w:color="auto"/>
        <w:bottom w:val="none" w:sz="0" w:space="0" w:color="auto"/>
        <w:right w:val="none" w:sz="0" w:space="0" w:color="auto"/>
      </w:divBdr>
    </w:div>
    <w:div w:id="1531650968">
      <w:bodyDiv w:val="1"/>
      <w:marLeft w:val="0"/>
      <w:marRight w:val="0"/>
      <w:marTop w:val="0"/>
      <w:marBottom w:val="0"/>
      <w:divBdr>
        <w:top w:val="none" w:sz="0" w:space="0" w:color="auto"/>
        <w:left w:val="none" w:sz="0" w:space="0" w:color="auto"/>
        <w:bottom w:val="none" w:sz="0" w:space="0" w:color="auto"/>
        <w:right w:val="none" w:sz="0" w:space="0" w:color="auto"/>
      </w:divBdr>
    </w:div>
    <w:div w:id="1535340938">
      <w:bodyDiv w:val="1"/>
      <w:marLeft w:val="0"/>
      <w:marRight w:val="0"/>
      <w:marTop w:val="0"/>
      <w:marBottom w:val="0"/>
      <w:divBdr>
        <w:top w:val="none" w:sz="0" w:space="0" w:color="auto"/>
        <w:left w:val="none" w:sz="0" w:space="0" w:color="auto"/>
        <w:bottom w:val="none" w:sz="0" w:space="0" w:color="auto"/>
        <w:right w:val="none" w:sz="0" w:space="0" w:color="auto"/>
      </w:divBdr>
    </w:div>
    <w:div w:id="1535576780">
      <w:bodyDiv w:val="1"/>
      <w:marLeft w:val="0"/>
      <w:marRight w:val="0"/>
      <w:marTop w:val="0"/>
      <w:marBottom w:val="0"/>
      <w:divBdr>
        <w:top w:val="none" w:sz="0" w:space="0" w:color="auto"/>
        <w:left w:val="none" w:sz="0" w:space="0" w:color="auto"/>
        <w:bottom w:val="none" w:sz="0" w:space="0" w:color="auto"/>
        <w:right w:val="none" w:sz="0" w:space="0" w:color="auto"/>
      </w:divBdr>
    </w:div>
    <w:div w:id="1536649708">
      <w:bodyDiv w:val="1"/>
      <w:marLeft w:val="0"/>
      <w:marRight w:val="0"/>
      <w:marTop w:val="0"/>
      <w:marBottom w:val="0"/>
      <w:divBdr>
        <w:top w:val="none" w:sz="0" w:space="0" w:color="auto"/>
        <w:left w:val="none" w:sz="0" w:space="0" w:color="auto"/>
        <w:bottom w:val="none" w:sz="0" w:space="0" w:color="auto"/>
        <w:right w:val="none" w:sz="0" w:space="0" w:color="auto"/>
      </w:divBdr>
    </w:div>
    <w:div w:id="1537235630">
      <w:bodyDiv w:val="1"/>
      <w:marLeft w:val="0"/>
      <w:marRight w:val="0"/>
      <w:marTop w:val="0"/>
      <w:marBottom w:val="0"/>
      <w:divBdr>
        <w:top w:val="none" w:sz="0" w:space="0" w:color="auto"/>
        <w:left w:val="none" w:sz="0" w:space="0" w:color="auto"/>
        <w:bottom w:val="none" w:sz="0" w:space="0" w:color="auto"/>
        <w:right w:val="none" w:sz="0" w:space="0" w:color="auto"/>
      </w:divBdr>
    </w:div>
    <w:div w:id="1538010763">
      <w:bodyDiv w:val="1"/>
      <w:marLeft w:val="0"/>
      <w:marRight w:val="0"/>
      <w:marTop w:val="0"/>
      <w:marBottom w:val="0"/>
      <w:divBdr>
        <w:top w:val="none" w:sz="0" w:space="0" w:color="auto"/>
        <w:left w:val="none" w:sz="0" w:space="0" w:color="auto"/>
        <w:bottom w:val="none" w:sz="0" w:space="0" w:color="auto"/>
        <w:right w:val="none" w:sz="0" w:space="0" w:color="auto"/>
      </w:divBdr>
    </w:div>
    <w:div w:id="1538734241">
      <w:bodyDiv w:val="1"/>
      <w:marLeft w:val="0"/>
      <w:marRight w:val="0"/>
      <w:marTop w:val="0"/>
      <w:marBottom w:val="0"/>
      <w:divBdr>
        <w:top w:val="none" w:sz="0" w:space="0" w:color="auto"/>
        <w:left w:val="none" w:sz="0" w:space="0" w:color="auto"/>
        <w:bottom w:val="none" w:sz="0" w:space="0" w:color="auto"/>
        <w:right w:val="none" w:sz="0" w:space="0" w:color="auto"/>
      </w:divBdr>
    </w:div>
    <w:div w:id="1542471555">
      <w:bodyDiv w:val="1"/>
      <w:marLeft w:val="0"/>
      <w:marRight w:val="0"/>
      <w:marTop w:val="0"/>
      <w:marBottom w:val="0"/>
      <w:divBdr>
        <w:top w:val="none" w:sz="0" w:space="0" w:color="auto"/>
        <w:left w:val="none" w:sz="0" w:space="0" w:color="auto"/>
        <w:bottom w:val="none" w:sz="0" w:space="0" w:color="auto"/>
        <w:right w:val="none" w:sz="0" w:space="0" w:color="auto"/>
      </w:divBdr>
    </w:div>
    <w:div w:id="1542592015">
      <w:bodyDiv w:val="1"/>
      <w:marLeft w:val="0"/>
      <w:marRight w:val="0"/>
      <w:marTop w:val="0"/>
      <w:marBottom w:val="0"/>
      <w:divBdr>
        <w:top w:val="none" w:sz="0" w:space="0" w:color="auto"/>
        <w:left w:val="none" w:sz="0" w:space="0" w:color="auto"/>
        <w:bottom w:val="none" w:sz="0" w:space="0" w:color="auto"/>
        <w:right w:val="none" w:sz="0" w:space="0" w:color="auto"/>
      </w:divBdr>
    </w:div>
    <w:div w:id="1544438715">
      <w:bodyDiv w:val="1"/>
      <w:marLeft w:val="0"/>
      <w:marRight w:val="0"/>
      <w:marTop w:val="0"/>
      <w:marBottom w:val="0"/>
      <w:divBdr>
        <w:top w:val="none" w:sz="0" w:space="0" w:color="auto"/>
        <w:left w:val="none" w:sz="0" w:space="0" w:color="auto"/>
        <w:bottom w:val="none" w:sz="0" w:space="0" w:color="auto"/>
        <w:right w:val="none" w:sz="0" w:space="0" w:color="auto"/>
      </w:divBdr>
    </w:div>
    <w:div w:id="1544488841">
      <w:bodyDiv w:val="1"/>
      <w:marLeft w:val="0"/>
      <w:marRight w:val="0"/>
      <w:marTop w:val="0"/>
      <w:marBottom w:val="0"/>
      <w:divBdr>
        <w:top w:val="none" w:sz="0" w:space="0" w:color="auto"/>
        <w:left w:val="none" w:sz="0" w:space="0" w:color="auto"/>
        <w:bottom w:val="none" w:sz="0" w:space="0" w:color="auto"/>
        <w:right w:val="none" w:sz="0" w:space="0" w:color="auto"/>
      </w:divBdr>
    </w:div>
    <w:div w:id="1547795847">
      <w:bodyDiv w:val="1"/>
      <w:marLeft w:val="0"/>
      <w:marRight w:val="0"/>
      <w:marTop w:val="0"/>
      <w:marBottom w:val="0"/>
      <w:divBdr>
        <w:top w:val="none" w:sz="0" w:space="0" w:color="auto"/>
        <w:left w:val="none" w:sz="0" w:space="0" w:color="auto"/>
        <w:bottom w:val="none" w:sz="0" w:space="0" w:color="auto"/>
        <w:right w:val="none" w:sz="0" w:space="0" w:color="auto"/>
      </w:divBdr>
    </w:div>
    <w:div w:id="1550456456">
      <w:bodyDiv w:val="1"/>
      <w:marLeft w:val="0"/>
      <w:marRight w:val="0"/>
      <w:marTop w:val="0"/>
      <w:marBottom w:val="0"/>
      <w:divBdr>
        <w:top w:val="none" w:sz="0" w:space="0" w:color="auto"/>
        <w:left w:val="none" w:sz="0" w:space="0" w:color="auto"/>
        <w:bottom w:val="none" w:sz="0" w:space="0" w:color="auto"/>
        <w:right w:val="none" w:sz="0" w:space="0" w:color="auto"/>
      </w:divBdr>
    </w:div>
    <w:div w:id="1551111859">
      <w:bodyDiv w:val="1"/>
      <w:marLeft w:val="0"/>
      <w:marRight w:val="0"/>
      <w:marTop w:val="0"/>
      <w:marBottom w:val="0"/>
      <w:divBdr>
        <w:top w:val="none" w:sz="0" w:space="0" w:color="auto"/>
        <w:left w:val="none" w:sz="0" w:space="0" w:color="auto"/>
        <w:bottom w:val="none" w:sz="0" w:space="0" w:color="auto"/>
        <w:right w:val="none" w:sz="0" w:space="0" w:color="auto"/>
      </w:divBdr>
    </w:div>
    <w:div w:id="1552381396">
      <w:bodyDiv w:val="1"/>
      <w:marLeft w:val="0"/>
      <w:marRight w:val="0"/>
      <w:marTop w:val="0"/>
      <w:marBottom w:val="0"/>
      <w:divBdr>
        <w:top w:val="none" w:sz="0" w:space="0" w:color="auto"/>
        <w:left w:val="none" w:sz="0" w:space="0" w:color="auto"/>
        <w:bottom w:val="none" w:sz="0" w:space="0" w:color="auto"/>
        <w:right w:val="none" w:sz="0" w:space="0" w:color="auto"/>
      </w:divBdr>
    </w:div>
    <w:div w:id="1553812406">
      <w:bodyDiv w:val="1"/>
      <w:marLeft w:val="0"/>
      <w:marRight w:val="0"/>
      <w:marTop w:val="0"/>
      <w:marBottom w:val="0"/>
      <w:divBdr>
        <w:top w:val="none" w:sz="0" w:space="0" w:color="auto"/>
        <w:left w:val="none" w:sz="0" w:space="0" w:color="auto"/>
        <w:bottom w:val="none" w:sz="0" w:space="0" w:color="auto"/>
        <w:right w:val="none" w:sz="0" w:space="0" w:color="auto"/>
      </w:divBdr>
    </w:div>
    <w:div w:id="1554151251">
      <w:bodyDiv w:val="1"/>
      <w:marLeft w:val="0"/>
      <w:marRight w:val="0"/>
      <w:marTop w:val="0"/>
      <w:marBottom w:val="0"/>
      <w:divBdr>
        <w:top w:val="none" w:sz="0" w:space="0" w:color="auto"/>
        <w:left w:val="none" w:sz="0" w:space="0" w:color="auto"/>
        <w:bottom w:val="none" w:sz="0" w:space="0" w:color="auto"/>
        <w:right w:val="none" w:sz="0" w:space="0" w:color="auto"/>
      </w:divBdr>
    </w:div>
    <w:div w:id="1561095831">
      <w:bodyDiv w:val="1"/>
      <w:marLeft w:val="0"/>
      <w:marRight w:val="0"/>
      <w:marTop w:val="0"/>
      <w:marBottom w:val="0"/>
      <w:divBdr>
        <w:top w:val="none" w:sz="0" w:space="0" w:color="auto"/>
        <w:left w:val="none" w:sz="0" w:space="0" w:color="auto"/>
        <w:bottom w:val="none" w:sz="0" w:space="0" w:color="auto"/>
        <w:right w:val="none" w:sz="0" w:space="0" w:color="auto"/>
      </w:divBdr>
    </w:div>
    <w:div w:id="1565481351">
      <w:bodyDiv w:val="1"/>
      <w:marLeft w:val="0"/>
      <w:marRight w:val="0"/>
      <w:marTop w:val="0"/>
      <w:marBottom w:val="0"/>
      <w:divBdr>
        <w:top w:val="none" w:sz="0" w:space="0" w:color="auto"/>
        <w:left w:val="none" w:sz="0" w:space="0" w:color="auto"/>
        <w:bottom w:val="none" w:sz="0" w:space="0" w:color="auto"/>
        <w:right w:val="none" w:sz="0" w:space="0" w:color="auto"/>
      </w:divBdr>
    </w:div>
    <w:div w:id="1565871733">
      <w:bodyDiv w:val="1"/>
      <w:marLeft w:val="0"/>
      <w:marRight w:val="0"/>
      <w:marTop w:val="0"/>
      <w:marBottom w:val="0"/>
      <w:divBdr>
        <w:top w:val="none" w:sz="0" w:space="0" w:color="auto"/>
        <w:left w:val="none" w:sz="0" w:space="0" w:color="auto"/>
        <w:bottom w:val="none" w:sz="0" w:space="0" w:color="auto"/>
        <w:right w:val="none" w:sz="0" w:space="0" w:color="auto"/>
      </w:divBdr>
    </w:div>
    <w:div w:id="1567228564">
      <w:bodyDiv w:val="1"/>
      <w:marLeft w:val="0"/>
      <w:marRight w:val="0"/>
      <w:marTop w:val="0"/>
      <w:marBottom w:val="0"/>
      <w:divBdr>
        <w:top w:val="none" w:sz="0" w:space="0" w:color="auto"/>
        <w:left w:val="none" w:sz="0" w:space="0" w:color="auto"/>
        <w:bottom w:val="none" w:sz="0" w:space="0" w:color="auto"/>
        <w:right w:val="none" w:sz="0" w:space="0" w:color="auto"/>
      </w:divBdr>
    </w:div>
    <w:div w:id="1568303955">
      <w:bodyDiv w:val="1"/>
      <w:marLeft w:val="0"/>
      <w:marRight w:val="0"/>
      <w:marTop w:val="0"/>
      <w:marBottom w:val="0"/>
      <w:divBdr>
        <w:top w:val="none" w:sz="0" w:space="0" w:color="auto"/>
        <w:left w:val="none" w:sz="0" w:space="0" w:color="auto"/>
        <w:bottom w:val="none" w:sz="0" w:space="0" w:color="auto"/>
        <w:right w:val="none" w:sz="0" w:space="0" w:color="auto"/>
      </w:divBdr>
    </w:div>
    <w:div w:id="1572082483">
      <w:bodyDiv w:val="1"/>
      <w:marLeft w:val="0"/>
      <w:marRight w:val="0"/>
      <w:marTop w:val="0"/>
      <w:marBottom w:val="0"/>
      <w:divBdr>
        <w:top w:val="none" w:sz="0" w:space="0" w:color="auto"/>
        <w:left w:val="none" w:sz="0" w:space="0" w:color="auto"/>
        <w:bottom w:val="none" w:sz="0" w:space="0" w:color="auto"/>
        <w:right w:val="none" w:sz="0" w:space="0" w:color="auto"/>
      </w:divBdr>
    </w:div>
    <w:div w:id="1573392548">
      <w:bodyDiv w:val="1"/>
      <w:marLeft w:val="0"/>
      <w:marRight w:val="0"/>
      <w:marTop w:val="0"/>
      <w:marBottom w:val="0"/>
      <w:divBdr>
        <w:top w:val="none" w:sz="0" w:space="0" w:color="auto"/>
        <w:left w:val="none" w:sz="0" w:space="0" w:color="auto"/>
        <w:bottom w:val="none" w:sz="0" w:space="0" w:color="auto"/>
        <w:right w:val="none" w:sz="0" w:space="0" w:color="auto"/>
      </w:divBdr>
      <w:divsChild>
        <w:div w:id="345518586">
          <w:marLeft w:val="0"/>
          <w:marRight w:val="0"/>
          <w:marTop w:val="0"/>
          <w:marBottom w:val="0"/>
          <w:divBdr>
            <w:top w:val="none" w:sz="0" w:space="0" w:color="auto"/>
            <w:left w:val="none" w:sz="0" w:space="0" w:color="auto"/>
            <w:bottom w:val="none" w:sz="0" w:space="0" w:color="auto"/>
            <w:right w:val="none" w:sz="0" w:space="0" w:color="auto"/>
          </w:divBdr>
          <w:divsChild>
            <w:div w:id="1058044110">
              <w:marLeft w:val="0"/>
              <w:marRight w:val="0"/>
              <w:marTop w:val="0"/>
              <w:marBottom w:val="0"/>
              <w:divBdr>
                <w:top w:val="none" w:sz="0" w:space="0" w:color="auto"/>
                <w:left w:val="none" w:sz="0" w:space="0" w:color="auto"/>
                <w:bottom w:val="none" w:sz="0" w:space="0" w:color="auto"/>
                <w:right w:val="none" w:sz="0" w:space="0" w:color="auto"/>
              </w:divBdr>
              <w:divsChild>
                <w:div w:id="1785076072">
                  <w:marLeft w:val="0"/>
                  <w:marRight w:val="0"/>
                  <w:marTop w:val="0"/>
                  <w:marBottom w:val="0"/>
                  <w:divBdr>
                    <w:top w:val="none" w:sz="0" w:space="0" w:color="auto"/>
                    <w:left w:val="none" w:sz="0" w:space="0" w:color="auto"/>
                    <w:bottom w:val="none" w:sz="0" w:space="0" w:color="auto"/>
                    <w:right w:val="none" w:sz="0" w:space="0" w:color="auto"/>
                  </w:divBdr>
                  <w:divsChild>
                    <w:div w:id="14517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83019">
          <w:marLeft w:val="0"/>
          <w:marRight w:val="0"/>
          <w:marTop w:val="0"/>
          <w:marBottom w:val="0"/>
          <w:divBdr>
            <w:top w:val="none" w:sz="0" w:space="0" w:color="auto"/>
            <w:left w:val="none" w:sz="0" w:space="0" w:color="auto"/>
            <w:bottom w:val="none" w:sz="0" w:space="0" w:color="auto"/>
            <w:right w:val="none" w:sz="0" w:space="0" w:color="auto"/>
          </w:divBdr>
          <w:divsChild>
            <w:div w:id="1546288098">
              <w:marLeft w:val="0"/>
              <w:marRight w:val="0"/>
              <w:marTop w:val="0"/>
              <w:marBottom w:val="0"/>
              <w:divBdr>
                <w:top w:val="none" w:sz="0" w:space="0" w:color="auto"/>
                <w:left w:val="none" w:sz="0" w:space="0" w:color="auto"/>
                <w:bottom w:val="none" w:sz="0" w:space="0" w:color="auto"/>
                <w:right w:val="none" w:sz="0" w:space="0" w:color="auto"/>
              </w:divBdr>
              <w:divsChild>
                <w:div w:id="1804618613">
                  <w:marLeft w:val="0"/>
                  <w:marRight w:val="0"/>
                  <w:marTop w:val="0"/>
                  <w:marBottom w:val="0"/>
                  <w:divBdr>
                    <w:top w:val="none" w:sz="0" w:space="0" w:color="auto"/>
                    <w:left w:val="none" w:sz="0" w:space="0" w:color="auto"/>
                    <w:bottom w:val="none" w:sz="0" w:space="0" w:color="auto"/>
                    <w:right w:val="none" w:sz="0" w:space="0" w:color="auto"/>
                  </w:divBdr>
                  <w:divsChild>
                    <w:div w:id="175049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898926">
      <w:bodyDiv w:val="1"/>
      <w:marLeft w:val="0"/>
      <w:marRight w:val="0"/>
      <w:marTop w:val="0"/>
      <w:marBottom w:val="0"/>
      <w:divBdr>
        <w:top w:val="none" w:sz="0" w:space="0" w:color="auto"/>
        <w:left w:val="none" w:sz="0" w:space="0" w:color="auto"/>
        <w:bottom w:val="none" w:sz="0" w:space="0" w:color="auto"/>
        <w:right w:val="none" w:sz="0" w:space="0" w:color="auto"/>
      </w:divBdr>
    </w:div>
    <w:div w:id="1581141170">
      <w:bodyDiv w:val="1"/>
      <w:marLeft w:val="0"/>
      <w:marRight w:val="0"/>
      <w:marTop w:val="0"/>
      <w:marBottom w:val="0"/>
      <w:divBdr>
        <w:top w:val="none" w:sz="0" w:space="0" w:color="auto"/>
        <w:left w:val="none" w:sz="0" w:space="0" w:color="auto"/>
        <w:bottom w:val="none" w:sz="0" w:space="0" w:color="auto"/>
        <w:right w:val="none" w:sz="0" w:space="0" w:color="auto"/>
      </w:divBdr>
    </w:div>
    <w:div w:id="1582251615">
      <w:bodyDiv w:val="1"/>
      <w:marLeft w:val="0"/>
      <w:marRight w:val="0"/>
      <w:marTop w:val="0"/>
      <w:marBottom w:val="0"/>
      <w:divBdr>
        <w:top w:val="none" w:sz="0" w:space="0" w:color="auto"/>
        <w:left w:val="none" w:sz="0" w:space="0" w:color="auto"/>
        <w:bottom w:val="none" w:sz="0" w:space="0" w:color="auto"/>
        <w:right w:val="none" w:sz="0" w:space="0" w:color="auto"/>
      </w:divBdr>
    </w:div>
    <w:div w:id="1584530554">
      <w:bodyDiv w:val="1"/>
      <w:marLeft w:val="0"/>
      <w:marRight w:val="0"/>
      <w:marTop w:val="0"/>
      <w:marBottom w:val="0"/>
      <w:divBdr>
        <w:top w:val="none" w:sz="0" w:space="0" w:color="auto"/>
        <w:left w:val="none" w:sz="0" w:space="0" w:color="auto"/>
        <w:bottom w:val="none" w:sz="0" w:space="0" w:color="auto"/>
        <w:right w:val="none" w:sz="0" w:space="0" w:color="auto"/>
      </w:divBdr>
    </w:div>
    <w:div w:id="1584678003">
      <w:bodyDiv w:val="1"/>
      <w:marLeft w:val="0"/>
      <w:marRight w:val="0"/>
      <w:marTop w:val="0"/>
      <w:marBottom w:val="0"/>
      <w:divBdr>
        <w:top w:val="none" w:sz="0" w:space="0" w:color="auto"/>
        <w:left w:val="none" w:sz="0" w:space="0" w:color="auto"/>
        <w:bottom w:val="none" w:sz="0" w:space="0" w:color="auto"/>
        <w:right w:val="none" w:sz="0" w:space="0" w:color="auto"/>
      </w:divBdr>
    </w:div>
    <w:div w:id="1585340106">
      <w:bodyDiv w:val="1"/>
      <w:marLeft w:val="0"/>
      <w:marRight w:val="0"/>
      <w:marTop w:val="0"/>
      <w:marBottom w:val="0"/>
      <w:divBdr>
        <w:top w:val="none" w:sz="0" w:space="0" w:color="auto"/>
        <w:left w:val="none" w:sz="0" w:space="0" w:color="auto"/>
        <w:bottom w:val="none" w:sz="0" w:space="0" w:color="auto"/>
        <w:right w:val="none" w:sz="0" w:space="0" w:color="auto"/>
      </w:divBdr>
    </w:div>
    <w:div w:id="1595436161">
      <w:bodyDiv w:val="1"/>
      <w:marLeft w:val="0"/>
      <w:marRight w:val="0"/>
      <w:marTop w:val="0"/>
      <w:marBottom w:val="0"/>
      <w:divBdr>
        <w:top w:val="none" w:sz="0" w:space="0" w:color="auto"/>
        <w:left w:val="none" w:sz="0" w:space="0" w:color="auto"/>
        <w:bottom w:val="none" w:sz="0" w:space="0" w:color="auto"/>
        <w:right w:val="none" w:sz="0" w:space="0" w:color="auto"/>
      </w:divBdr>
    </w:div>
    <w:div w:id="1595748724">
      <w:bodyDiv w:val="1"/>
      <w:marLeft w:val="0"/>
      <w:marRight w:val="0"/>
      <w:marTop w:val="0"/>
      <w:marBottom w:val="0"/>
      <w:divBdr>
        <w:top w:val="none" w:sz="0" w:space="0" w:color="auto"/>
        <w:left w:val="none" w:sz="0" w:space="0" w:color="auto"/>
        <w:bottom w:val="none" w:sz="0" w:space="0" w:color="auto"/>
        <w:right w:val="none" w:sz="0" w:space="0" w:color="auto"/>
      </w:divBdr>
    </w:div>
    <w:div w:id="1596328409">
      <w:bodyDiv w:val="1"/>
      <w:marLeft w:val="0"/>
      <w:marRight w:val="0"/>
      <w:marTop w:val="0"/>
      <w:marBottom w:val="0"/>
      <w:divBdr>
        <w:top w:val="none" w:sz="0" w:space="0" w:color="auto"/>
        <w:left w:val="none" w:sz="0" w:space="0" w:color="auto"/>
        <w:bottom w:val="none" w:sz="0" w:space="0" w:color="auto"/>
        <w:right w:val="none" w:sz="0" w:space="0" w:color="auto"/>
      </w:divBdr>
    </w:div>
    <w:div w:id="1604342633">
      <w:bodyDiv w:val="1"/>
      <w:marLeft w:val="0"/>
      <w:marRight w:val="0"/>
      <w:marTop w:val="0"/>
      <w:marBottom w:val="0"/>
      <w:divBdr>
        <w:top w:val="none" w:sz="0" w:space="0" w:color="auto"/>
        <w:left w:val="none" w:sz="0" w:space="0" w:color="auto"/>
        <w:bottom w:val="none" w:sz="0" w:space="0" w:color="auto"/>
        <w:right w:val="none" w:sz="0" w:space="0" w:color="auto"/>
      </w:divBdr>
    </w:div>
    <w:div w:id="1605842329">
      <w:bodyDiv w:val="1"/>
      <w:marLeft w:val="0"/>
      <w:marRight w:val="0"/>
      <w:marTop w:val="0"/>
      <w:marBottom w:val="0"/>
      <w:divBdr>
        <w:top w:val="none" w:sz="0" w:space="0" w:color="auto"/>
        <w:left w:val="none" w:sz="0" w:space="0" w:color="auto"/>
        <w:bottom w:val="none" w:sz="0" w:space="0" w:color="auto"/>
        <w:right w:val="none" w:sz="0" w:space="0" w:color="auto"/>
      </w:divBdr>
    </w:div>
    <w:div w:id="1606881627">
      <w:bodyDiv w:val="1"/>
      <w:marLeft w:val="0"/>
      <w:marRight w:val="0"/>
      <w:marTop w:val="0"/>
      <w:marBottom w:val="0"/>
      <w:divBdr>
        <w:top w:val="none" w:sz="0" w:space="0" w:color="auto"/>
        <w:left w:val="none" w:sz="0" w:space="0" w:color="auto"/>
        <w:bottom w:val="none" w:sz="0" w:space="0" w:color="auto"/>
        <w:right w:val="none" w:sz="0" w:space="0" w:color="auto"/>
      </w:divBdr>
    </w:div>
    <w:div w:id="1607544396">
      <w:bodyDiv w:val="1"/>
      <w:marLeft w:val="0"/>
      <w:marRight w:val="0"/>
      <w:marTop w:val="0"/>
      <w:marBottom w:val="0"/>
      <w:divBdr>
        <w:top w:val="none" w:sz="0" w:space="0" w:color="auto"/>
        <w:left w:val="none" w:sz="0" w:space="0" w:color="auto"/>
        <w:bottom w:val="none" w:sz="0" w:space="0" w:color="auto"/>
        <w:right w:val="none" w:sz="0" w:space="0" w:color="auto"/>
      </w:divBdr>
    </w:div>
    <w:div w:id="1609779435">
      <w:bodyDiv w:val="1"/>
      <w:marLeft w:val="0"/>
      <w:marRight w:val="0"/>
      <w:marTop w:val="0"/>
      <w:marBottom w:val="0"/>
      <w:divBdr>
        <w:top w:val="none" w:sz="0" w:space="0" w:color="auto"/>
        <w:left w:val="none" w:sz="0" w:space="0" w:color="auto"/>
        <w:bottom w:val="none" w:sz="0" w:space="0" w:color="auto"/>
        <w:right w:val="none" w:sz="0" w:space="0" w:color="auto"/>
      </w:divBdr>
    </w:div>
    <w:div w:id="1612201115">
      <w:bodyDiv w:val="1"/>
      <w:marLeft w:val="0"/>
      <w:marRight w:val="0"/>
      <w:marTop w:val="0"/>
      <w:marBottom w:val="0"/>
      <w:divBdr>
        <w:top w:val="none" w:sz="0" w:space="0" w:color="auto"/>
        <w:left w:val="none" w:sz="0" w:space="0" w:color="auto"/>
        <w:bottom w:val="none" w:sz="0" w:space="0" w:color="auto"/>
        <w:right w:val="none" w:sz="0" w:space="0" w:color="auto"/>
      </w:divBdr>
    </w:div>
    <w:div w:id="1617448213">
      <w:bodyDiv w:val="1"/>
      <w:marLeft w:val="0"/>
      <w:marRight w:val="0"/>
      <w:marTop w:val="0"/>
      <w:marBottom w:val="0"/>
      <w:divBdr>
        <w:top w:val="none" w:sz="0" w:space="0" w:color="auto"/>
        <w:left w:val="none" w:sz="0" w:space="0" w:color="auto"/>
        <w:bottom w:val="none" w:sz="0" w:space="0" w:color="auto"/>
        <w:right w:val="none" w:sz="0" w:space="0" w:color="auto"/>
      </w:divBdr>
    </w:div>
    <w:div w:id="1617639144">
      <w:bodyDiv w:val="1"/>
      <w:marLeft w:val="0"/>
      <w:marRight w:val="0"/>
      <w:marTop w:val="0"/>
      <w:marBottom w:val="0"/>
      <w:divBdr>
        <w:top w:val="none" w:sz="0" w:space="0" w:color="auto"/>
        <w:left w:val="none" w:sz="0" w:space="0" w:color="auto"/>
        <w:bottom w:val="none" w:sz="0" w:space="0" w:color="auto"/>
        <w:right w:val="none" w:sz="0" w:space="0" w:color="auto"/>
      </w:divBdr>
    </w:div>
    <w:div w:id="1621838211">
      <w:bodyDiv w:val="1"/>
      <w:marLeft w:val="0"/>
      <w:marRight w:val="0"/>
      <w:marTop w:val="0"/>
      <w:marBottom w:val="0"/>
      <w:divBdr>
        <w:top w:val="none" w:sz="0" w:space="0" w:color="auto"/>
        <w:left w:val="none" w:sz="0" w:space="0" w:color="auto"/>
        <w:bottom w:val="none" w:sz="0" w:space="0" w:color="auto"/>
        <w:right w:val="none" w:sz="0" w:space="0" w:color="auto"/>
      </w:divBdr>
    </w:div>
    <w:div w:id="1622149867">
      <w:bodyDiv w:val="1"/>
      <w:marLeft w:val="0"/>
      <w:marRight w:val="0"/>
      <w:marTop w:val="0"/>
      <w:marBottom w:val="0"/>
      <w:divBdr>
        <w:top w:val="none" w:sz="0" w:space="0" w:color="auto"/>
        <w:left w:val="none" w:sz="0" w:space="0" w:color="auto"/>
        <w:bottom w:val="none" w:sz="0" w:space="0" w:color="auto"/>
        <w:right w:val="none" w:sz="0" w:space="0" w:color="auto"/>
      </w:divBdr>
    </w:div>
    <w:div w:id="1622808584">
      <w:bodyDiv w:val="1"/>
      <w:marLeft w:val="0"/>
      <w:marRight w:val="0"/>
      <w:marTop w:val="0"/>
      <w:marBottom w:val="0"/>
      <w:divBdr>
        <w:top w:val="none" w:sz="0" w:space="0" w:color="auto"/>
        <w:left w:val="none" w:sz="0" w:space="0" w:color="auto"/>
        <w:bottom w:val="none" w:sz="0" w:space="0" w:color="auto"/>
        <w:right w:val="none" w:sz="0" w:space="0" w:color="auto"/>
      </w:divBdr>
    </w:div>
    <w:div w:id="1622956987">
      <w:bodyDiv w:val="1"/>
      <w:marLeft w:val="0"/>
      <w:marRight w:val="0"/>
      <w:marTop w:val="0"/>
      <w:marBottom w:val="0"/>
      <w:divBdr>
        <w:top w:val="none" w:sz="0" w:space="0" w:color="auto"/>
        <w:left w:val="none" w:sz="0" w:space="0" w:color="auto"/>
        <w:bottom w:val="none" w:sz="0" w:space="0" w:color="auto"/>
        <w:right w:val="none" w:sz="0" w:space="0" w:color="auto"/>
      </w:divBdr>
    </w:div>
    <w:div w:id="1625303995">
      <w:bodyDiv w:val="1"/>
      <w:marLeft w:val="0"/>
      <w:marRight w:val="0"/>
      <w:marTop w:val="0"/>
      <w:marBottom w:val="0"/>
      <w:divBdr>
        <w:top w:val="none" w:sz="0" w:space="0" w:color="auto"/>
        <w:left w:val="none" w:sz="0" w:space="0" w:color="auto"/>
        <w:bottom w:val="none" w:sz="0" w:space="0" w:color="auto"/>
        <w:right w:val="none" w:sz="0" w:space="0" w:color="auto"/>
      </w:divBdr>
    </w:div>
    <w:div w:id="1625455253">
      <w:bodyDiv w:val="1"/>
      <w:marLeft w:val="0"/>
      <w:marRight w:val="0"/>
      <w:marTop w:val="0"/>
      <w:marBottom w:val="0"/>
      <w:divBdr>
        <w:top w:val="none" w:sz="0" w:space="0" w:color="auto"/>
        <w:left w:val="none" w:sz="0" w:space="0" w:color="auto"/>
        <w:bottom w:val="none" w:sz="0" w:space="0" w:color="auto"/>
        <w:right w:val="none" w:sz="0" w:space="0" w:color="auto"/>
      </w:divBdr>
    </w:div>
    <w:div w:id="1635603207">
      <w:bodyDiv w:val="1"/>
      <w:marLeft w:val="0"/>
      <w:marRight w:val="0"/>
      <w:marTop w:val="0"/>
      <w:marBottom w:val="0"/>
      <w:divBdr>
        <w:top w:val="none" w:sz="0" w:space="0" w:color="auto"/>
        <w:left w:val="none" w:sz="0" w:space="0" w:color="auto"/>
        <w:bottom w:val="none" w:sz="0" w:space="0" w:color="auto"/>
        <w:right w:val="none" w:sz="0" w:space="0" w:color="auto"/>
      </w:divBdr>
    </w:div>
    <w:div w:id="1639724046">
      <w:bodyDiv w:val="1"/>
      <w:marLeft w:val="0"/>
      <w:marRight w:val="0"/>
      <w:marTop w:val="0"/>
      <w:marBottom w:val="0"/>
      <w:divBdr>
        <w:top w:val="none" w:sz="0" w:space="0" w:color="auto"/>
        <w:left w:val="none" w:sz="0" w:space="0" w:color="auto"/>
        <w:bottom w:val="none" w:sz="0" w:space="0" w:color="auto"/>
        <w:right w:val="none" w:sz="0" w:space="0" w:color="auto"/>
      </w:divBdr>
    </w:div>
    <w:div w:id="1641958510">
      <w:bodyDiv w:val="1"/>
      <w:marLeft w:val="0"/>
      <w:marRight w:val="0"/>
      <w:marTop w:val="0"/>
      <w:marBottom w:val="0"/>
      <w:divBdr>
        <w:top w:val="none" w:sz="0" w:space="0" w:color="auto"/>
        <w:left w:val="none" w:sz="0" w:space="0" w:color="auto"/>
        <w:bottom w:val="none" w:sz="0" w:space="0" w:color="auto"/>
        <w:right w:val="none" w:sz="0" w:space="0" w:color="auto"/>
      </w:divBdr>
    </w:div>
    <w:div w:id="1646664676">
      <w:bodyDiv w:val="1"/>
      <w:marLeft w:val="0"/>
      <w:marRight w:val="0"/>
      <w:marTop w:val="0"/>
      <w:marBottom w:val="0"/>
      <w:divBdr>
        <w:top w:val="none" w:sz="0" w:space="0" w:color="auto"/>
        <w:left w:val="none" w:sz="0" w:space="0" w:color="auto"/>
        <w:bottom w:val="none" w:sz="0" w:space="0" w:color="auto"/>
        <w:right w:val="none" w:sz="0" w:space="0" w:color="auto"/>
      </w:divBdr>
    </w:div>
    <w:div w:id="1650015394">
      <w:bodyDiv w:val="1"/>
      <w:marLeft w:val="0"/>
      <w:marRight w:val="0"/>
      <w:marTop w:val="0"/>
      <w:marBottom w:val="0"/>
      <w:divBdr>
        <w:top w:val="none" w:sz="0" w:space="0" w:color="auto"/>
        <w:left w:val="none" w:sz="0" w:space="0" w:color="auto"/>
        <w:bottom w:val="none" w:sz="0" w:space="0" w:color="auto"/>
        <w:right w:val="none" w:sz="0" w:space="0" w:color="auto"/>
      </w:divBdr>
    </w:div>
    <w:div w:id="1650211690">
      <w:bodyDiv w:val="1"/>
      <w:marLeft w:val="0"/>
      <w:marRight w:val="0"/>
      <w:marTop w:val="0"/>
      <w:marBottom w:val="0"/>
      <w:divBdr>
        <w:top w:val="none" w:sz="0" w:space="0" w:color="auto"/>
        <w:left w:val="none" w:sz="0" w:space="0" w:color="auto"/>
        <w:bottom w:val="none" w:sz="0" w:space="0" w:color="auto"/>
        <w:right w:val="none" w:sz="0" w:space="0" w:color="auto"/>
      </w:divBdr>
    </w:div>
    <w:div w:id="1650863234">
      <w:bodyDiv w:val="1"/>
      <w:marLeft w:val="0"/>
      <w:marRight w:val="0"/>
      <w:marTop w:val="0"/>
      <w:marBottom w:val="0"/>
      <w:divBdr>
        <w:top w:val="none" w:sz="0" w:space="0" w:color="auto"/>
        <w:left w:val="none" w:sz="0" w:space="0" w:color="auto"/>
        <w:bottom w:val="none" w:sz="0" w:space="0" w:color="auto"/>
        <w:right w:val="none" w:sz="0" w:space="0" w:color="auto"/>
      </w:divBdr>
    </w:div>
    <w:div w:id="1652443332">
      <w:bodyDiv w:val="1"/>
      <w:marLeft w:val="0"/>
      <w:marRight w:val="0"/>
      <w:marTop w:val="0"/>
      <w:marBottom w:val="0"/>
      <w:divBdr>
        <w:top w:val="none" w:sz="0" w:space="0" w:color="auto"/>
        <w:left w:val="none" w:sz="0" w:space="0" w:color="auto"/>
        <w:bottom w:val="none" w:sz="0" w:space="0" w:color="auto"/>
        <w:right w:val="none" w:sz="0" w:space="0" w:color="auto"/>
      </w:divBdr>
    </w:div>
    <w:div w:id="1660310605">
      <w:bodyDiv w:val="1"/>
      <w:marLeft w:val="0"/>
      <w:marRight w:val="0"/>
      <w:marTop w:val="0"/>
      <w:marBottom w:val="0"/>
      <w:divBdr>
        <w:top w:val="none" w:sz="0" w:space="0" w:color="auto"/>
        <w:left w:val="none" w:sz="0" w:space="0" w:color="auto"/>
        <w:bottom w:val="none" w:sz="0" w:space="0" w:color="auto"/>
        <w:right w:val="none" w:sz="0" w:space="0" w:color="auto"/>
      </w:divBdr>
    </w:div>
    <w:div w:id="1668826710">
      <w:bodyDiv w:val="1"/>
      <w:marLeft w:val="0"/>
      <w:marRight w:val="0"/>
      <w:marTop w:val="0"/>
      <w:marBottom w:val="0"/>
      <w:divBdr>
        <w:top w:val="none" w:sz="0" w:space="0" w:color="auto"/>
        <w:left w:val="none" w:sz="0" w:space="0" w:color="auto"/>
        <w:bottom w:val="none" w:sz="0" w:space="0" w:color="auto"/>
        <w:right w:val="none" w:sz="0" w:space="0" w:color="auto"/>
      </w:divBdr>
    </w:div>
    <w:div w:id="1668943297">
      <w:bodyDiv w:val="1"/>
      <w:marLeft w:val="0"/>
      <w:marRight w:val="0"/>
      <w:marTop w:val="0"/>
      <w:marBottom w:val="0"/>
      <w:divBdr>
        <w:top w:val="none" w:sz="0" w:space="0" w:color="auto"/>
        <w:left w:val="none" w:sz="0" w:space="0" w:color="auto"/>
        <w:bottom w:val="none" w:sz="0" w:space="0" w:color="auto"/>
        <w:right w:val="none" w:sz="0" w:space="0" w:color="auto"/>
      </w:divBdr>
    </w:div>
    <w:div w:id="1673023978">
      <w:bodyDiv w:val="1"/>
      <w:marLeft w:val="0"/>
      <w:marRight w:val="0"/>
      <w:marTop w:val="0"/>
      <w:marBottom w:val="0"/>
      <w:divBdr>
        <w:top w:val="none" w:sz="0" w:space="0" w:color="auto"/>
        <w:left w:val="none" w:sz="0" w:space="0" w:color="auto"/>
        <w:bottom w:val="none" w:sz="0" w:space="0" w:color="auto"/>
        <w:right w:val="none" w:sz="0" w:space="0" w:color="auto"/>
      </w:divBdr>
    </w:div>
    <w:div w:id="1674382446">
      <w:bodyDiv w:val="1"/>
      <w:marLeft w:val="0"/>
      <w:marRight w:val="0"/>
      <w:marTop w:val="0"/>
      <w:marBottom w:val="0"/>
      <w:divBdr>
        <w:top w:val="none" w:sz="0" w:space="0" w:color="auto"/>
        <w:left w:val="none" w:sz="0" w:space="0" w:color="auto"/>
        <w:bottom w:val="none" w:sz="0" w:space="0" w:color="auto"/>
        <w:right w:val="none" w:sz="0" w:space="0" w:color="auto"/>
      </w:divBdr>
    </w:div>
    <w:div w:id="1677880199">
      <w:bodyDiv w:val="1"/>
      <w:marLeft w:val="0"/>
      <w:marRight w:val="0"/>
      <w:marTop w:val="0"/>
      <w:marBottom w:val="0"/>
      <w:divBdr>
        <w:top w:val="none" w:sz="0" w:space="0" w:color="auto"/>
        <w:left w:val="none" w:sz="0" w:space="0" w:color="auto"/>
        <w:bottom w:val="none" w:sz="0" w:space="0" w:color="auto"/>
        <w:right w:val="none" w:sz="0" w:space="0" w:color="auto"/>
      </w:divBdr>
    </w:div>
    <w:div w:id="1685353409">
      <w:bodyDiv w:val="1"/>
      <w:marLeft w:val="0"/>
      <w:marRight w:val="0"/>
      <w:marTop w:val="0"/>
      <w:marBottom w:val="0"/>
      <w:divBdr>
        <w:top w:val="none" w:sz="0" w:space="0" w:color="auto"/>
        <w:left w:val="none" w:sz="0" w:space="0" w:color="auto"/>
        <w:bottom w:val="none" w:sz="0" w:space="0" w:color="auto"/>
        <w:right w:val="none" w:sz="0" w:space="0" w:color="auto"/>
      </w:divBdr>
    </w:div>
    <w:div w:id="1685981796">
      <w:bodyDiv w:val="1"/>
      <w:marLeft w:val="0"/>
      <w:marRight w:val="0"/>
      <w:marTop w:val="0"/>
      <w:marBottom w:val="0"/>
      <w:divBdr>
        <w:top w:val="none" w:sz="0" w:space="0" w:color="auto"/>
        <w:left w:val="none" w:sz="0" w:space="0" w:color="auto"/>
        <w:bottom w:val="none" w:sz="0" w:space="0" w:color="auto"/>
        <w:right w:val="none" w:sz="0" w:space="0" w:color="auto"/>
      </w:divBdr>
    </w:div>
    <w:div w:id="1686396773">
      <w:bodyDiv w:val="1"/>
      <w:marLeft w:val="0"/>
      <w:marRight w:val="0"/>
      <w:marTop w:val="0"/>
      <w:marBottom w:val="0"/>
      <w:divBdr>
        <w:top w:val="none" w:sz="0" w:space="0" w:color="auto"/>
        <w:left w:val="none" w:sz="0" w:space="0" w:color="auto"/>
        <w:bottom w:val="none" w:sz="0" w:space="0" w:color="auto"/>
        <w:right w:val="none" w:sz="0" w:space="0" w:color="auto"/>
      </w:divBdr>
    </w:div>
    <w:div w:id="1686400121">
      <w:bodyDiv w:val="1"/>
      <w:marLeft w:val="0"/>
      <w:marRight w:val="0"/>
      <w:marTop w:val="0"/>
      <w:marBottom w:val="0"/>
      <w:divBdr>
        <w:top w:val="none" w:sz="0" w:space="0" w:color="auto"/>
        <w:left w:val="none" w:sz="0" w:space="0" w:color="auto"/>
        <w:bottom w:val="none" w:sz="0" w:space="0" w:color="auto"/>
        <w:right w:val="none" w:sz="0" w:space="0" w:color="auto"/>
      </w:divBdr>
    </w:div>
    <w:div w:id="1687823339">
      <w:bodyDiv w:val="1"/>
      <w:marLeft w:val="0"/>
      <w:marRight w:val="0"/>
      <w:marTop w:val="0"/>
      <w:marBottom w:val="0"/>
      <w:divBdr>
        <w:top w:val="none" w:sz="0" w:space="0" w:color="auto"/>
        <w:left w:val="none" w:sz="0" w:space="0" w:color="auto"/>
        <w:bottom w:val="none" w:sz="0" w:space="0" w:color="auto"/>
        <w:right w:val="none" w:sz="0" w:space="0" w:color="auto"/>
      </w:divBdr>
    </w:div>
    <w:div w:id="1691180267">
      <w:bodyDiv w:val="1"/>
      <w:marLeft w:val="0"/>
      <w:marRight w:val="0"/>
      <w:marTop w:val="0"/>
      <w:marBottom w:val="0"/>
      <w:divBdr>
        <w:top w:val="none" w:sz="0" w:space="0" w:color="auto"/>
        <w:left w:val="none" w:sz="0" w:space="0" w:color="auto"/>
        <w:bottom w:val="none" w:sz="0" w:space="0" w:color="auto"/>
        <w:right w:val="none" w:sz="0" w:space="0" w:color="auto"/>
      </w:divBdr>
    </w:div>
    <w:div w:id="1692413121">
      <w:bodyDiv w:val="1"/>
      <w:marLeft w:val="0"/>
      <w:marRight w:val="0"/>
      <w:marTop w:val="0"/>
      <w:marBottom w:val="0"/>
      <w:divBdr>
        <w:top w:val="none" w:sz="0" w:space="0" w:color="auto"/>
        <w:left w:val="none" w:sz="0" w:space="0" w:color="auto"/>
        <w:bottom w:val="none" w:sz="0" w:space="0" w:color="auto"/>
        <w:right w:val="none" w:sz="0" w:space="0" w:color="auto"/>
      </w:divBdr>
    </w:div>
    <w:div w:id="1693339378">
      <w:bodyDiv w:val="1"/>
      <w:marLeft w:val="0"/>
      <w:marRight w:val="0"/>
      <w:marTop w:val="0"/>
      <w:marBottom w:val="0"/>
      <w:divBdr>
        <w:top w:val="none" w:sz="0" w:space="0" w:color="auto"/>
        <w:left w:val="none" w:sz="0" w:space="0" w:color="auto"/>
        <w:bottom w:val="none" w:sz="0" w:space="0" w:color="auto"/>
        <w:right w:val="none" w:sz="0" w:space="0" w:color="auto"/>
      </w:divBdr>
    </w:div>
    <w:div w:id="1702049152">
      <w:bodyDiv w:val="1"/>
      <w:marLeft w:val="0"/>
      <w:marRight w:val="0"/>
      <w:marTop w:val="0"/>
      <w:marBottom w:val="0"/>
      <w:divBdr>
        <w:top w:val="none" w:sz="0" w:space="0" w:color="auto"/>
        <w:left w:val="none" w:sz="0" w:space="0" w:color="auto"/>
        <w:bottom w:val="none" w:sz="0" w:space="0" w:color="auto"/>
        <w:right w:val="none" w:sz="0" w:space="0" w:color="auto"/>
      </w:divBdr>
    </w:div>
    <w:div w:id="1703506512">
      <w:bodyDiv w:val="1"/>
      <w:marLeft w:val="0"/>
      <w:marRight w:val="0"/>
      <w:marTop w:val="0"/>
      <w:marBottom w:val="0"/>
      <w:divBdr>
        <w:top w:val="none" w:sz="0" w:space="0" w:color="auto"/>
        <w:left w:val="none" w:sz="0" w:space="0" w:color="auto"/>
        <w:bottom w:val="none" w:sz="0" w:space="0" w:color="auto"/>
        <w:right w:val="none" w:sz="0" w:space="0" w:color="auto"/>
      </w:divBdr>
    </w:div>
    <w:div w:id="1704869135">
      <w:bodyDiv w:val="1"/>
      <w:marLeft w:val="0"/>
      <w:marRight w:val="0"/>
      <w:marTop w:val="0"/>
      <w:marBottom w:val="0"/>
      <w:divBdr>
        <w:top w:val="none" w:sz="0" w:space="0" w:color="auto"/>
        <w:left w:val="none" w:sz="0" w:space="0" w:color="auto"/>
        <w:bottom w:val="none" w:sz="0" w:space="0" w:color="auto"/>
        <w:right w:val="none" w:sz="0" w:space="0" w:color="auto"/>
      </w:divBdr>
    </w:div>
    <w:div w:id="1707173481">
      <w:bodyDiv w:val="1"/>
      <w:marLeft w:val="0"/>
      <w:marRight w:val="0"/>
      <w:marTop w:val="0"/>
      <w:marBottom w:val="0"/>
      <w:divBdr>
        <w:top w:val="none" w:sz="0" w:space="0" w:color="auto"/>
        <w:left w:val="none" w:sz="0" w:space="0" w:color="auto"/>
        <w:bottom w:val="none" w:sz="0" w:space="0" w:color="auto"/>
        <w:right w:val="none" w:sz="0" w:space="0" w:color="auto"/>
      </w:divBdr>
    </w:div>
    <w:div w:id="1712610543">
      <w:bodyDiv w:val="1"/>
      <w:marLeft w:val="0"/>
      <w:marRight w:val="0"/>
      <w:marTop w:val="0"/>
      <w:marBottom w:val="0"/>
      <w:divBdr>
        <w:top w:val="none" w:sz="0" w:space="0" w:color="auto"/>
        <w:left w:val="none" w:sz="0" w:space="0" w:color="auto"/>
        <w:bottom w:val="none" w:sz="0" w:space="0" w:color="auto"/>
        <w:right w:val="none" w:sz="0" w:space="0" w:color="auto"/>
      </w:divBdr>
    </w:div>
    <w:div w:id="1715273739">
      <w:bodyDiv w:val="1"/>
      <w:marLeft w:val="0"/>
      <w:marRight w:val="0"/>
      <w:marTop w:val="0"/>
      <w:marBottom w:val="0"/>
      <w:divBdr>
        <w:top w:val="none" w:sz="0" w:space="0" w:color="auto"/>
        <w:left w:val="none" w:sz="0" w:space="0" w:color="auto"/>
        <w:bottom w:val="none" w:sz="0" w:space="0" w:color="auto"/>
        <w:right w:val="none" w:sz="0" w:space="0" w:color="auto"/>
      </w:divBdr>
    </w:div>
    <w:div w:id="1724786973">
      <w:bodyDiv w:val="1"/>
      <w:marLeft w:val="0"/>
      <w:marRight w:val="0"/>
      <w:marTop w:val="0"/>
      <w:marBottom w:val="0"/>
      <w:divBdr>
        <w:top w:val="none" w:sz="0" w:space="0" w:color="auto"/>
        <w:left w:val="none" w:sz="0" w:space="0" w:color="auto"/>
        <w:bottom w:val="none" w:sz="0" w:space="0" w:color="auto"/>
        <w:right w:val="none" w:sz="0" w:space="0" w:color="auto"/>
      </w:divBdr>
    </w:div>
    <w:div w:id="1725173854">
      <w:bodyDiv w:val="1"/>
      <w:marLeft w:val="0"/>
      <w:marRight w:val="0"/>
      <w:marTop w:val="0"/>
      <w:marBottom w:val="0"/>
      <w:divBdr>
        <w:top w:val="none" w:sz="0" w:space="0" w:color="auto"/>
        <w:left w:val="none" w:sz="0" w:space="0" w:color="auto"/>
        <w:bottom w:val="none" w:sz="0" w:space="0" w:color="auto"/>
        <w:right w:val="none" w:sz="0" w:space="0" w:color="auto"/>
      </w:divBdr>
    </w:div>
    <w:div w:id="1725255928">
      <w:bodyDiv w:val="1"/>
      <w:marLeft w:val="0"/>
      <w:marRight w:val="0"/>
      <w:marTop w:val="0"/>
      <w:marBottom w:val="0"/>
      <w:divBdr>
        <w:top w:val="none" w:sz="0" w:space="0" w:color="auto"/>
        <w:left w:val="none" w:sz="0" w:space="0" w:color="auto"/>
        <w:bottom w:val="none" w:sz="0" w:space="0" w:color="auto"/>
        <w:right w:val="none" w:sz="0" w:space="0" w:color="auto"/>
      </w:divBdr>
    </w:div>
    <w:div w:id="1725444519">
      <w:bodyDiv w:val="1"/>
      <w:marLeft w:val="0"/>
      <w:marRight w:val="0"/>
      <w:marTop w:val="0"/>
      <w:marBottom w:val="0"/>
      <w:divBdr>
        <w:top w:val="none" w:sz="0" w:space="0" w:color="auto"/>
        <w:left w:val="none" w:sz="0" w:space="0" w:color="auto"/>
        <w:bottom w:val="none" w:sz="0" w:space="0" w:color="auto"/>
        <w:right w:val="none" w:sz="0" w:space="0" w:color="auto"/>
      </w:divBdr>
    </w:div>
    <w:div w:id="1728457320">
      <w:bodyDiv w:val="1"/>
      <w:marLeft w:val="0"/>
      <w:marRight w:val="0"/>
      <w:marTop w:val="0"/>
      <w:marBottom w:val="0"/>
      <w:divBdr>
        <w:top w:val="none" w:sz="0" w:space="0" w:color="auto"/>
        <w:left w:val="none" w:sz="0" w:space="0" w:color="auto"/>
        <w:bottom w:val="none" w:sz="0" w:space="0" w:color="auto"/>
        <w:right w:val="none" w:sz="0" w:space="0" w:color="auto"/>
      </w:divBdr>
    </w:div>
    <w:div w:id="1729575929">
      <w:bodyDiv w:val="1"/>
      <w:marLeft w:val="0"/>
      <w:marRight w:val="0"/>
      <w:marTop w:val="0"/>
      <w:marBottom w:val="0"/>
      <w:divBdr>
        <w:top w:val="none" w:sz="0" w:space="0" w:color="auto"/>
        <w:left w:val="none" w:sz="0" w:space="0" w:color="auto"/>
        <w:bottom w:val="none" w:sz="0" w:space="0" w:color="auto"/>
        <w:right w:val="none" w:sz="0" w:space="0" w:color="auto"/>
      </w:divBdr>
    </w:div>
    <w:div w:id="1730616443">
      <w:bodyDiv w:val="1"/>
      <w:marLeft w:val="0"/>
      <w:marRight w:val="0"/>
      <w:marTop w:val="0"/>
      <w:marBottom w:val="0"/>
      <w:divBdr>
        <w:top w:val="none" w:sz="0" w:space="0" w:color="auto"/>
        <w:left w:val="none" w:sz="0" w:space="0" w:color="auto"/>
        <w:bottom w:val="none" w:sz="0" w:space="0" w:color="auto"/>
        <w:right w:val="none" w:sz="0" w:space="0" w:color="auto"/>
      </w:divBdr>
    </w:div>
    <w:div w:id="1732193538">
      <w:bodyDiv w:val="1"/>
      <w:marLeft w:val="0"/>
      <w:marRight w:val="0"/>
      <w:marTop w:val="0"/>
      <w:marBottom w:val="0"/>
      <w:divBdr>
        <w:top w:val="none" w:sz="0" w:space="0" w:color="auto"/>
        <w:left w:val="none" w:sz="0" w:space="0" w:color="auto"/>
        <w:bottom w:val="none" w:sz="0" w:space="0" w:color="auto"/>
        <w:right w:val="none" w:sz="0" w:space="0" w:color="auto"/>
      </w:divBdr>
    </w:div>
    <w:div w:id="1733768224">
      <w:bodyDiv w:val="1"/>
      <w:marLeft w:val="0"/>
      <w:marRight w:val="0"/>
      <w:marTop w:val="0"/>
      <w:marBottom w:val="0"/>
      <w:divBdr>
        <w:top w:val="none" w:sz="0" w:space="0" w:color="auto"/>
        <w:left w:val="none" w:sz="0" w:space="0" w:color="auto"/>
        <w:bottom w:val="none" w:sz="0" w:space="0" w:color="auto"/>
        <w:right w:val="none" w:sz="0" w:space="0" w:color="auto"/>
      </w:divBdr>
    </w:div>
    <w:div w:id="1734817444">
      <w:bodyDiv w:val="1"/>
      <w:marLeft w:val="0"/>
      <w:marRight w:val="0"/>
      <w:marTop w:val="0"/>
      <w:marBottom w:val="0"/>
      <w:divBdr>
        <w:top w:val="none" w:sz="0" w:space="0" w:color="auto"/>
        <w:left w:val="none" w:sz="0" w:space="0" w:color="auto"/>
        <w:bottom w:val="none" w:sz="0" w:space="0" w:color="auto"/>
        <w:right w:val="none" w:sz="0" w:space="0" w:color="auto"/>
      </w:divBdr>
    </w:div>
    <w:div w:id="1736509472">
      <w:bodyDiv w:val="1"/>
      <w:marLeft w:val="0"/>
      <w:marRight w:val="0"/>
      <w:marTop w:val="0"/>
      <w:marBottom w:val="0"/>
      <w:divBdr>
        <w:top w:val="none" w:sz="0" w:space="0" w:color="auto"/>
        <w:left w:val="none" w:sz="0" w:space="0" w:color="auto"/>
        <w:bottom w:val="none" w:sz="0" w:space="0" w:color="auto"/>
        <w:right w:val="none" w:sz="0" w:space="0" w:color="auto"/>
      </w:divBdr>
    </w:div>
    <w:div w:id="1737126435">
      <w:bodyDiv w:val="1"/>
      <w:marLeft w:val="0"/>
      <w:marRight w:val="0"/>
      <w:marTop w:val="0"/>
      <w:marBottom w:val="0"/>
      <w:divBdr>
        <w:top w:val="none" w:sz="0" w:space="0" w:color="auto"/>
        <w:left w:val="none" w:sz="0" w:space="0" w:color="auto"/>
        <w:bottom w:val="none" w:sz="0" w:space="0" w:color="auto"/>
        <w:right w:val="none" w:sz="0" w:space="0" w:color="auto"/>
      </w:divBdr>
    </w:div>
    <w:div w:id="1737435035">
      <w:bodyDiv w:val="1"/>
      <w:marLeft w:val="0"/>
      <w:marRight w:val="0"/>
      <w:marTop w:val="0"/>
      <w:marBottom w:val="0"/>
      <w:divBdr>
        <w:top w:val="none" w:sz="0" w:space="0" w:color="auto"/>
        <w:left w:val="none" w:sz="0" w:space="0" w:color="auto"/>
        <w:bottom w:val="none" w:sz="0" w:space="0" w:color="auto"/>
        <w:right w:val="none" w:sz="0" w:space="0" w:color="auto"/>
      </w:divBdr>
    </w:div>
    <w:div w:id="1741251447">
      <w:bodyDiv w:val="1"/>
      <w:marLeft w:val="0"/>
      <w:marRight w:val="0"/>
      <w:marTop w:val="0"/>
      <w:marBottom w:val="0"/>
      <w:divBdr>
        <w:top w:val="none" w:sz="0" w:space="0" w:color="auto"/>
        <w:left w:val="none" w:sz="0" w:space="0" w:color="auto"/>
        <w:bottom w:val="none" w:sz="0" w:space="0" w:color="auto"/>
        <w:right w:val="none" w:sz="0" w:space="0" w:color="auto"/>
      </w:divBdr>
    </w:div>
    <w:div w:id="1741556572">
      <w:bodyDiv w:val="1"/>
      <w:marLeft w:val="0"/>
      <w:marRight w:val="0"/>
      <w:marTop w:val="0"/>
      <w:marBottom w:val="0"/>
      <w:divBdr>
        <w:top w:val="none" w:sz="0" w:space="0" w:color="auto"/>
        <w:left w:val="none" w:sz="0" w:space="0" w:color="auto"/>
        <w:bottom w:val="none" w:sz="0" w:space="0" w:color="auto"/>
        <w:right w:val="none" w:sz="0" w:space="0" w:color="auto"/>
      </w:divBdr>
    </w:div>
    <w:div w:id="1743022884">
      <w:bodyDiv w:val="1"/>
      <w:marLeft w:val="0"/>
      <w:marRight w:val="0"/>
      <w:marTop w:val="0"/>
      <w:marBottom w:val="0"/>
      <w:divBdr>
        <w:top w:val="none" w:sz="0" w:space="0" w:color="auto"/>
        <w:left w:val="none" w:sz="0" w:space="0" w:color="auto"/>
        <w:bottom w:val="none" w:sz="0" w:space="0" w:color="auto"/>
        <w:right w:val="none" w:sz="0" w:space="0" w:color="auto"/>
      </w:divBdr>
    </w:div>
    <w:div w:id="1747917400">
      <w:bodyDiv w:val="1"/>
      <w:marLeft w:val="0"/>
      <w:marRight w:val="0"/>
      <w:marTop w:val="0"/>
      <w:marBottom w:val="0"/>
      <w:divBdr>
        <w:top w:val="none" w:sz="0" w:space="0" w:color="auto"/>
        <w:left w:val="none" w:sz="0" w:space="0" w:color="auto"/>
        <w:bottom w:val="none" w:sz="0" w:space="0" w:color="auto"/>
        <w:right w:val="none" w:sz="0" w:space="0" w:color="auto"/>
      </w:divBdr>
    </w:div>
    <w:div w:id="1748381715">
      <w:bodyDiv w:val="1"/>
      <w:marLeft w:val="0"/>
      <w:marRight w:val="0"/>
      <w:marTop w:val="0"/>
      <w:marBottom w:val="0"/>
      <w:divBdr>
        <w:top w:val="none" w:sz="0" w:space="0" w:color="auto"/>
        <w:left w:val="none" w:sz="0" w:space="0" w:color="auto"/>
        <w:bottom w:val="none" w:sz="0" w:space="0" w:color="auto"/>
        <w:right w:val="none" w:sz="0" w:space="0" w:color="auto"/>
      </w:divBdr>
    </w:div>
    <w:div w:id="1750928260">
      <w:bodyDiv w:val="1"/>
      <w:marLeft w:val="0"/>
      <w:marRight w:val="0"/>
      <w:marTop w:val="0"/>
      <w:marBottom w:val="0"/>
      <w:divBdr>
        <w:top w:val="none" w:sz="0" w:space="0" w:color="auto"/>
        <w:left w:val="none" w:sz="0" w:space="0" w:color="auto"/>
        <w:bottom w:val="none" w:sz="0" w:space="0" w:color="auto"/>
        <w:right w:val="none" w:sz="0" w:space="0" w:color="auto"/>
      </w:divBdr>
    </w:div>
    <w:div w:id="1752392203">
      <w:bodyDiv w:val="1"/>
      <w:marLeft w:val="0"/>
      <w:marRight w:val="0"/>
      <w:marTop w:val="0"/>
      <w:marBottom w:val="0"/>
      <w:divBdr>
        <w:top w:val="none" w:sz="0" w:space="0" w:color="auto"/>
        <w:left w:val="none" w:sz="0" w:space="0" w:color="auto"/>
        <w:bottom w:val="none" w:sz="0" w:space="0" w:color="auto"/>
        <w:right w:val="none" w:sz="0" w:space="0" w:color="auto"/>
      </w:divBdr>
    </w:div>
    <w:div w:id="1752702033">
      <w:bodyDiv w:val="1"/>
      <w:marLeft w:val="0"/>
      <w:marRight w:val="0"/>
      <w:marTop w:val="0"/>
      <w:marBottom w:val="0"/>
      <w:divBdr>
        <w:top w:val="none" w:sz="0" w:space="0" w:color="auto"/>
        <w:left w:val="none" w:sz="0" w:space="0" w:color="auto"/>
        <w:bottom w:val="none" w:sz="0" w:space="0" w:color="auto"/>
        <w:right w:val="none" w:sz="0" w:space="0" w:color="auto"/>
      </w:divBdr>
    </w:div>
    <w:div w:id="1758163892">
      <w:bodyDiv w:val="1"/>
      <w:marLeft w:val="0"/>
      <w:marRight w:val="0"/>
      <w:marTop w:val="0"/>
      <w:marBottom w:val="0"/>
      <w:divBdr>
        <w:top w:val="none" w:sz="0" w:space="0" w:color="auto"/>
        <w:left w:val="none" w:sz="0" w:space="0" w:color="auto"/>
        <w:bottom w:val="none" w:sz="0" w:space="0" w:color="auto"/>
        <w:right w:val="none" w:sz="0" w:space="0" w:color="auto"/>
      </w:divBdr>
    </w:div>
    <w:div w:id="1758943694">
      <w:bodyDiv w:val="1"/>
      <w:marLeft w:val="0"/>
      <w:marRight w:val="0"/>
      <w:marTop w:val="0"/>
      <w:marBottom w:val="0"/>
      <w:divBdr>
        <w:top w:val="none" w:sz="0" w:space="0" w:color="auto"/>
        <w:left w:val="none" w:sz="0" w:space="0" w:color="auto"/>
        <w:bottom w:val="none" w:sz="0" w:space="0" w:color="auto"/>
        <w:right w:val="none" w:sz="0" w:space="0" w:color="auto"/>
      </w:divBdr>
    </w:div>
    <w:div w:id="1766612305">
      <w:bodyDiv w:val="1"/>
      <w:marLeft w:val="0"/>
      <w:marRight w:val="0"/>
      <w:marTop w:val="0"/>
      <w:marBottom w:val="0"/>
      <w:divBdr>
        <w:top w:val="none" w:sz="0" w:space="0" w:color="auto"/>
        <w:left w:val="none" w:sz="0" w:space="0" w:color="auto"/>
        <w:bottom w:val="none" w:sz="0" w:space="0" w:color="auto"/>
        <w:right w:val="none" w:sz="0" w:space="0" w:color="auto"/>
      </w:divBdr>
    </w:div>
    <w:div w:id="1769885331">
      <w:bodyDiv w:val="1"/>
      <w:marLeft w:val="0"/>
      <w:marRight w:val="0"/>
      <w:marTop w:val="0"/>
      <w:marBottom w:val="0"/>
      <w:divBdr>
        <w:top w:val="none" w:sz="0" w:space="0" w:color="auto"/>
        <w:left w:val="none" w:sz="0" w:space="0" w:color="auto"/>
        <w:bottom w:val="none" w:sz="0" w:space="0" w:color="auto"/>
        <w:right w:val="none" w:sz="0" w:space="0" w:color="auto"/>
      </w:divBdr>
    </w:div>
    <w:div w:id="1771075713">
      <w:bodyDiv w:val="1"/>
      <w:marLeft w:val="0"/>
      <w:marRight w:val="0"/>
      <w:marTop w:val="0"/>
      <w:marBottom w:val="0"/>
      <w:divBdr>
        <w:top w:val="none" w:sz="0" w:space="0" w:color="auto"/>
        <w:left w:val="none" w:sz="0" w:space="0" w:color="auto"/>
        <w:bottom w:val="none" w:sz="0" w:space="0" w:color="auto"/>
        <w:right w:val="none" w:sz="0" w:space="0" w:color="auto"/>
      </w:divBdr>
    </w:div>
    <w:div w:id="1774276123">
      <w:bodyDiv w:val="1"/>
      <w:marLeft w:val="0"/>
      <w:marRight w:val="0"/>
      <w:marTop w:val="0"/>
      <w:marBottom w:val="0"/>
      <w:divBdr>
        <w:top w:val="none" w:sz="0" w:space="0" w:color="auto"/>
        <w:left w:val="none" w:sz="0" w:space="0" w:color="auto"/>
        <w:bottom w:val="none" w:sz="0" w:space="0" w:color="auto"/>
        <w:right w:val="none" w:sz="0" w:space="0" w:color="auto"/>
      </w:divBdr>
    </w:div>
    <w:div w:id="1783693462">
      <w:bodyDiv w:val="1"/>
      <w:marLeft w:val="0"/>
      <w:marRight w:val="0"/>
      <w:marTop w:val="0"/>
      <w:marBottom w:val="0"/>
      <w:divBdr>
        <w:top w:val="none" w:sz="0" w:space="0" w:color="auto"/>
        <w:left w:val="none" w:sz="0" w:space="0" w:color="auto"/>
        <w:bottom w:val="none" w:sz="0" w:space="0" w:color="auto"/>
        <w:right w:val="none" w:sz="0" w:space="0" w:color="auto"/>
      </w:divBdr>
    </w:div>
    <w:div w:id="1784304686">
      <w:bodyDiv w:val="1"/>
      <w:marLeft w:val="0"/>
      <w:marRight w:val="0"/>
      <w:marTop w:val="0"/>
      <w:marBottom w:val="0"/>
      <w:divBdr>
        <w:top w:val="none" w:sz="0" w:space="0" w:color="auto"/>
        <w:left w:val="none" w:sz="0" w:space="0" w:color="auto"/>
        <w:bottom w:val="none" w:sz="0" w:space="0" w:color="auto"/>
        <w:right w:val="none" w:sz="0" w:space="0" w:color="auto"/>
      </w:divBdr>
    </w:div>
    <w:div w:id="1787967596">
      <w:bodyDiv w:val="1"/>
      <w:marLeft w:val="0"/>
      <w:marRight w:val="0"/>
      <w:marTop w:val="0"/>
      <w:marBottom w:val="0"/>
      <w:divBdr>
        <w:top w:val="none" w:sz="0" w:space="0" w:color="auto"/>
        <w:left w:val="none" w:sz="0" w:space="0" w:color="auto"/>
        <w:bottom w:val="none" w:sz="0" w:space="0" w:color="auto"/>
        <w:right w:val="none" w:sz="0" w:space="0" w:color="auto"/>
      </w:divBdr>
    </w:div>
    <w:div w:id="1795513379">
      <w:bodyDiv w:val="1"/>
      <w:marLeft w:val="0"/>
      <w:marRight w:val="0"/>
      <w:marTop w:val="0"/>
      <w:marBottom w:val="0"/>
      <w:divBdr>
        <w:top w:val="none" w:sz="0" w:space="0" w:color="auto"/>
        <w:left w:val="none" w:sz="0" w:space="0" w:color="auto"/>
        <w:bottom w:val="none" w:sz="0" w:space="0" w:color="auto"/>
        <w:right w:val="none" w:sz="0" w:space="0" w:color="auto"/>
      </w:divBdr>
    </w:div>
    <w:div w:id="1795518042">
      <w:bodyDiv w:val="1"/>
      <w:marLeft w:val="0"/>
      <w:marRight w:val="0"/>
      <w:marTop w:val="0"/>
      <w:marBottom w:val="0"/>
      <w:divBdr>
        <w:top w:val="none" w:sz="0" w:space="0" w:color="auto"/>
        <w:left w:val="none" w:sz="0" w:space="0" w:color="auto"/>
        <w:bottom w:val="none" w:sz="0" w:space="0" w:color="auto"/>
        <w:right w:val="none" w:sz="0" w:space="0" w:color="auto"/>
      </w:divBdr>
    </w:div>
    <w:div w:id="1800682458">
      <w:bodyDiv w:val="1"/>
      <w:marLeft w:val="0"/>
      <w:marRight w:val="0"/>
      <w:marTop w:val="0"/>
      <w:marBottom w:val="0"/>
      <w:divBdr>
        <w:top w:val="none" w:sz="0" w:space="0" w:color="auto"/>
        <w:left w:val="none" w:sz="0" w:space="0" w:color="auto"/>
        <w:bottom w:val="none" w:sz="0" w:space="0" w:color="auto"/>
        <w:right w:val="none" w:sz="0" w:space="0" w:color="auto"/>
      </w:divBdr>
    </w:div>
    <w:div w:id="1801612382">
      <w:bodyDiv w:val="1"/>
      <w:marLeft w:val="0"/>
      <w:marRight w:val="0"/>
      <w:marTop w:val="0"/>
      <w:marBottom w:val="0"/>
      <w:divBdr>
        <w:top w:val="none" w:sz="0" w:space="0" w:color="auto"/>
        <w:left w:val="none" w:sz="0" w:space="0" w:color="auto"/>
        <w:bottom w:val="none" w:sz="0" w:space="0" w:color="auto"/>
        <w:right w:val="none" w:sz="0" w:space="0" w:color="auto"/>
      </w:divBdr>
    </w:div>
    <w:div w:id="1803882315">
      <w:bodyDiv w:val="1"/>
      <w:marLeft w:val="0"/>
      <w:marRight w:val="0"/>
      <w:marTop w:val="0"/>
      <w:marBottom w:val="0"/>
      <w:divBdr>
        <w:top w:val="none" w:sz="0" w:space="0" w:color="auto"/>
        <w:left w:val="none" w:sz="0" w:space="0" w:color="auto"/>
        <w:bottom w:val="none" w:sz="0" w:space="0" w:color="auto"/>
        <w:right w:val="none" w:sz="0" w:space="0" w:color="auto"/>
      </w:divBdr>
    </w:div>
    <w:div w:id="1805805412">
      <w:bodyDiv w:val="1"/>
      <w:marLeft w:val="0"/>
      <w:marRight w:val="0"/>
      <w:marTop w:val="0"/>
      <w:marBottom w:val="0"/>
      <w:divBdr>
        <w:top w:val="none" w:sz="0" w:space="0" w:color="auto"/>
        <w:left w:val="none" w:sz="0" w:space="0" w:color="auto"/>
        <w:bottom w:val="none" w:sz="0" w:space="0" w:color="auto"/>
        <w:right w:val="none" w:sz="0" w:space="0" w:color="auto"/>
      </w:divBdr>
    </w:div>
    <w:div w:id="1810053052">
      <w:bodyDiv w:val="1"/>
      <w:marLeft w:val="0"/>
      <w:marRight w:val="0"/>
      <w:marTop w:val="0"/>
      <w:marBottom w:val="0"/>
      <w:divBdr>
        <w:top w:val="none" w:sz="0" w:space="0" w:color="auto"/>
        <w:left w:val="none" w:sz="0" w:space="0" w:color="auto"/>
        <w:bottom w:val="none" w:sz="0" w:space="0" w:color="auto"/>
        <w:right w:val="none" w:sz="0" w:space="0" w:color="auto"/>
      </w:divBdr>
    </w:div>
    <w:div w:id="1810976944">
      <w:bodyDiv w:val="1"/>
      <w:marLeft w:val="0"/>
      <w:marRight w:val="0"/>
      <w:marTop w:val="0"/>
      <w:marBottom w:val="0"/>
      <w:divBdr>
        <w:top w:val="none" w:sz="0" w:space="0" w:color="auto"/>
        <w:left w:val="none" w:sz="0" w:space="0" w:color="auto"/>
        <w:bottom w:val="none" w:sz="0" w:space="0" w:color="auto"/>
        <w:right w:val="none" w:sz="0" w:space="0" w:color="auto"/>
      </w:divBdr>
    </w:div>
    <w:div w:id="1811945912">
      <w:bodyDiv w:val="1"/>
      <w:marLeft w:val="0"/>
      <w:marRight w:val="0"/>
      <w:marTop w:val="0"/>
      <w:marBottom w:val="0"/>
      <w:divBdr>
        <w:top w:val="none" w:sz="0" w:space="0" w:color="auto"/>
        <w:left w:val="none" w:sz="0" w:space="0" w:color="auto"/>
        <w:bottom w:val="none" w:sz="0" w:space="0" w:color="auto"/>
        <w:right w:val="none" w:sz="0" w:space="0" w:color="auto"/>
      </w:divBdr>
    </w:div>
    <w:div w:id="1813206992">
      <w:bodyDiv w:val="1"/>
      <w:marLeft w:val="0"/>
      <w:marRight w:val="0"/>
      <w:marTop w:val="0"/>
      <w:marBottom w:val="0"/>
      <w:divBdr>
        <w:top w:val="none" w:sz="0" w:space="0" w:color="auto"/>
        <w:left w:val="none" w:sz="0" w:space="0" w:color="auto"/>
        <w:bottom w:val="none" w:sz="0" w:space="0" w:color="auto"/>
        <w:right w:val="none" w:sz="0" w:space="0" w:color="auto"/>
      </w:divBdr>
    </w:div>
    <w:div w:id="1817793288">
      <w:bodyDiv w:val="1"/>
      <w:marLeft w:val="0"/>
      <w:marRight w:val="0"/>
      <w:marTop w:val="0"/>
      <w:marBottom w:val="0"/>
      <w:divBdr>
        <w:top w:val="none" w:sz="0" w:space="0" w:color="auto"/>
        <w:left w:val="none" w:sz="0" w:space="0" w:color="auto"/>
        <w:bottom w:val="none" w:sz="0" w:space="0" w:color="auto"/>
        <w:right w:val="none" w:sz="0" w:space="0" w:color="auto"/>
      </w:divBdr>
    </w:div>
    <w:div w:id="1822456526">
      <w:bodyDiv w:val="1"/>
      <w:marLeft w:val="0"/>
      <w:marRight w:val="0"/>
      <w:marTop w:val="0"/>
      <w:marBottom w:val="0"/>
      <w:divBdr>
        <w:top w:val="none" w:sz="0" w:space="0" w:color="auto"/>
        <w:left w:val="none" w:sz="0" w:space="0" w:color="auto"/>
        <w:bottom w:val="none" w:sz="0" w:space="0" w:color="auto"/>
        <w:right w:val="none" w:sz="0" w:space="0" w:color="auto"/>
      </w:divBdr>
    </w:div>
    <w:div w:id="1829247076">
      <w:bodyDiv w:val="1"/>
      <w:marLeft w:val="0"/>
      <w:marRight w:val="0"/>
      <w:marTop w:val="0"/>
      <w:marBottom w:val="0"/>
      <w:divBdr>
        <w:top w:val="none" w:sz="0" w:space="0" w:color="auto"/>
        <w:left w:val="none" w:sz="0" w:space="0" w:color="auto"/>
        <w:bottom w:val="none" w:sz="0" w:space="0" w:color="auto"/>
        <w:right w:val="none" w:sz="0" w:space="0" w:color="auto"/>
      </w:divBdr>
    </w:div>
    <w:div w:id="1830056989">
      <w:bodyDiv w:val="1"/>
      <w:marLeft w:val="0"/>
      <w:marRight w:val="0"/>
      <w:marTop w:val="0"/>
      <w:marBottom w:val="0"/>
      <w:divBdr>
        <w:top w:val="none" w:sz="0" w:space="0" w:color="auto"/>
        <w:left w:val="none" w:sz="0" w:space="0" w:color="auto"/>
        <w:bottom w:val="none" w:sz="0" w:space="0" w:color="auto"/>
        <w:right w:val="none" w:sz="0" w:space="0" w:color="auto"/>
      </w:divBdr>
    </w:div>
    <w:div w:id="1831023440">
      <w:bodyDiv w:val="1"/>
      <w:marLeft w:val="0"/>
      <w:marRight w:val="0"/>
      <w:marTop w:val="0"/>
      <w:marBottom w:val="0"/>
      <w:divBdr>
        <w:top w:val="none" w:sz="0" w:space="0" w:color="auto"/>
        <w:left w:val="none" w:sz="0" w:space="0" w:color="auto"/>
        <w:bottom w:val="none" w:sz="0" w:space="0" w:color="auto"/>
        <w:right w:val="none" w:sz="0" w:space="0" w:color="auto"/>
      </w:divBdr>
    </w:div>
    <w:div w:id="1831291273">
      <w:bodyDiv w:val="1"/>
      <w:marLeft w:val="0"/>
      <w:marRight w:val="0"/>
      <w:marTop w:val="0"/>
      <w:marBottom w:val="0"/>
      <w:divBdr>
        <w:top w:val="none" w:sz="0" w:space="0" w:color="auto"/>
        <w:left w:val="none" w:sz="0" w:space="0" w:color="auto"/>
        <w:bottom w:val="none" w:sz="0" w:space="0" w:color="auto"/>
        <w:right w:val="none" w:sz="0" w:space="0" w:color="auto"/>
      </w:divBdr>
    </w:div>
    <w:div w:id="1831948326">
      <w:bodyDiv w:val="1"/>
      <w:marLeft w:val="0"/>
      <w:marRight w:val="0"/>
      <w:marTop w:val="0"/>
      <w:marBottom w:val="0"/>
      <w:divBdr>
        <w:top w:val="none" w:sz="0" w:space="0" w:color="auto"/>
        <w:left w:val="none" w:sz="0" w:space="0" w:color="auto"/>
        <w:bottom w:val="none" w:sz="0" w:space="0" w:color="auto"/>
        <w:right w:val="none" w:sz="0" w:space="0" w:color="auto"/>
      </w:divBdr>
    </w:div>
    <w:div w:id="1832914596">
      <w:bodyDiv w:val="1"/>
      <w:marLeft w:val="0"/>
      <w:marRight w:val="0"/>
      <w:marTop w:val="0"/>
      <w:marBottom w:val="0"/>
      <w:divBdr>
        <w:top w:val="none" w:sz="0" w:space="0" w:color="auto"/>
        <w:left w:val="none" w:sz="0" w:space="0" w:color="auto"/>
        <w:bottom w:val="none" w:sz="0" w:space="0" w:color="auto"/>
        <w:right w:val="none" w:sz="0" w:space="0" w:color="auto"/>
      </w:divBdr>
    </w:div>
    <w:div w:id="1836257959">
      <w:bodyDiv w:val="1"/>
      <w:marLeft w:val="0"/>
      <w:marRight w:val="0"/>
      <w:marTop w:val="0"/>
      <w:marBottom w:val="0"/>
      <w:divBdr>
        <w:top w:val="none" w:sz="0" w:space="0" w:color="auto"/>
        <w:left w:val="none" w:sz="0" w:space="0" w:color="auto"/>
        <w:bottom w:val="none" w:sz="0" w:space="0" w:color="auto"/>
        <w:right w:val="none" w:sz="0" w:space="0" w:color="auto"/>
      </w:divBdr>
    </w:div>
    <w:div w:id="1836610239">
      <w:bodyDiv w:val="1"/>
      <w:marLeft w:val="0"/>
      <w:marRight w:val="0"/>
      <w:marTop w:val="0"/>
      <w:marBottom w:val="0"/>
      <w:divBdr>
        <w:top w:val="none" w:sz="0" w:space="0" w:color="auto"/>
        <w:left w:val="none" w:sz="0" w:space="0" w:color="auto"/>
        <w:bottom w:val="none" w:sz="0" w:space="0" w:color="auto"/>
        <w:right w:val="none" w:sz="0" w:space="0" w:color="auto"/>
      </w:divBdr>
    </w:div>
    <w:div w:id="1838963356">
      <w:bodyDiv w:val="1"/>
      <w:marLeft w:val="0"/>
      <w:marRight w:val="0"/>
      <w:marTop w:val="0"/>
      <w:marBottom w:val="0"/>
      <w:divBdr>
        <w:top w:val="none" w:sz="0" w:space="0" w:color="auto"/>
        <w:left w:val="none" w:sz="0" w:space="0" w:color="auto"/>
        <w:bottom w:val="none" w:sz="0" w:space="0" w:color="auto"/>
        <w:right w:val="none" w:sz="0" w:space="0" w:color="auto"/>
      </w:divBdr>
    </w:div>
    <w:div w:id="1839077683">
      <w:bodyDiv w:val="1"/>
      <w:marLeft w:val="0"/>
      <w:marRight w:val="0"/>
      <w:marTop w:val="0"/>
      <w:marBottom w:val="0"/>
      <w:divBdr>
        <w:top w:val="none" w:sz="0" w:space="0" w:color="auto"/>
        <w:left w:val="none" w:sz="0" w:space="0" w:color="auto"/>
        <w:bottom w:val="none" w:sz="0" w:space="0" w:color="auto"/>
        <w:right w:val="none" w:sz="0" w:space="0" w:color="auto"/>
      </w:divBdr>
    </w:div>
    <w:div w:id="1842233734">
      <w:bodyDiv w:val="1"/>
      <w:marLeft w:val="0"/>
      <w:marRight w:val="0"/>
      <w:marTop w:val="0"/>
      <w:marBottom w:val="0"/>
      <w:divBdr>
        <w:top w:val="none" w:sz="0" w:space="0" w:color="auto"/>
        <w:left w:val="none" w:sz="0" w:space="0" w:color="auto"/>
        <w:bottom w:val="none" w:sz="0" w:space="0" w:color="auto"/>
        <w:right w:val="none" w:sz="0" w:space="0" w:color="auto"/>
      </w:divBdr>
    </w:div>
    <w:div w:id="1842351008">
      <w:bodyDiv w:val="1"/>
      <w:marLeft w:val="0"/>
      <w:marRight w:val="0"/>
      <w:marTop w:val="0"/>
      <w:marBottom w:val="0"/>
      <w:divBdr>
        <w:top w:val="none" w:sz="0" w:space="0" w:color="auto"/>
        <w:left w:val="none" w:sz="0" w:space="0" w:color="auto"/>
        <w:bottom w:val="none" w:sz="0" w:space="0" w:color="auto"/>
        <w:right w:val="none" w:sz="0" w:space="0" w:color="auto"/>
      </w:divBdr>
    </w:div>
    <w:div w:id="1842770380">
      <w:bodyDiv w:val="1"/>
      <w:marLeft w:val="0"/>
      <w:marRight w:val="0"/>
      <w:marTop w:val="0"/>
      <w:marBottom w:val="0"/>
      <w:divBdr>
        <w:top w:val="none" w:sz="0" w:space="0" w:color="auto"/>
        <w:left w:val="none" w:sz="0" w:space="0" w:color="auto"/>
        <w:bottom w:val="none" w:sz="0" w:space="0" w:color="auto"/>
        <w:right w:val="none" w:sz="0" w:space="0" w:color="auto"/>
      </w:divBdr>
    </w:div>
    <w:div w:id="1845171333">
      <w:bodyDiv w:val="1"/>
      <w:marLeft w:val="0"/>
      <w:marRight w:val="0"/>
      <w:marTop w:val="0"/>
      <w:marBottom w:val="0"/>
      <w:divBdr>
        <w:top w:val="none" w:sz="0" w:space="0" w:color="auto"/>
        <w:left w:val="none" w:sz="0" w:space="0" w:color="auto"/>
        <w:bottom w:val="none" w:sz="0" w:space="0" w:color="auto"/>
        <w:right w:val="none" w:sz="0" w:space="0" w:color="auto"/>
      </w:divBdr>
    </w:div>
    <w:div w:id="1845588613">
      <w:bodyDiv w:val="1"/>
      <w:marLeft w:val="0"/>
      <w:marRight w:val="0"/>
      <w:marTop w:val="0"/>
      <w:marBottom w:val="0"/>
      <w:divBdr>
        <w:top w:val="none" w:sz="0" w:space="0" w:color="auto"/>
        <w:left w:val="none" w:sz="0" w:space="0" w:color="auto"/>
        <w:bottom w:val="none" w:sz="0" w:space="0" w:color="auto"/>
        <w:right w:val="none" w:sz="0" w:space="0" w:color="auto"/>
      </w:divBdr>
    </w:div>
    <w:div w:id="1847817898">
      <w:bodyDiv w:val="1"/>
      <w:marLeft w:val="0"/>
      <w:marRight w:val="0"/>
      <w:marTop w:val="0"/>
      <w:marBottom w:val="0"/>
      <w:divBdr>
        <w:top w:val="none" w:sz="0" w:space="0" w:color="auto"/>
        <w:left w:val="none" w:sz="0" w:space="0" w:color="auto"/>
        <w:bottom w:val="none" w:sz="0" w:space="0" w:color="auto"/>
        <w:right w:val="none" w:sz="0" w:space="0" w:color="auto"/>
      </w:divBdr>
    </w:div>
    <w:div w:id="1852529337">
      <w:bodyDiv w:val="1"/>
      <w:marLeft w:val="0"/>
      <w:marRight w:val="0"/>
      <w:marTop w:val="0"/>
      <w:marBottom w:val="0"/>
      <w:divBdr>
        <w:top w:val="none" w:sz="0" w:space="0" w:color="auto"/>
        <w:left w:val="none" w:sz="0" w:space="0" w:color="auto"/>
        <w:bottom w:val="none" w:sz="0" w:space="0" w:color="auto"/>
        <w:right w:val="none" w:sz="0" w:space="0" w:color="auto"/>
      </w:divBdr>
    </w:div>
    <w:div w:id="1857496652">
      <w:bodyDiv w:val="1"/>
      <w:marLeft w:val="0"/>
      <w:marRight w:val="0"/>
      <w:marTop w:val="0"/>
      <w:marBottom w:val="0"/>
      <w:divBdr>
        <w:top w:val="none" w:sz="0" w:space="0" w:color="auto"/>
        <w:left w:val="none" w:sz="0" w:space="0" w:color="auto"/>
        <w:bottom w:val="none" w:sz="0" w:space="0" w:color="auto"/>
        <w:right w:val="none" w:sz="0" w:space="0" w:color="auto"/>
      </w:divBdr>
    </w:div>
    <w:div w:id="1860970753">
      <w:bodyDiv w:val="1"/>
      <w:marLeft w:val="0"/>
      <w:marRight w:val="0"/>
      <w:marTop w:val="0"/>
      <w:marBottom w:val="0"/>
      <w:divBdr>
        <w:top w:val="none" w:sz="0" w:space="0" w:color="auto"/>
        <w:left w:val="none" w:sz="0" w:space="0" w:color="auto"/>
        <w:bottom w:val="none" w:sz="0" w:space="0" w:color="auto"/>
        <w:right w:val="none" w:sz="0" w:space="0" w:color="auto"/>
      </w:divBdr>
    </w:div>
    <w:div w:id="1862468610">
      <w:bodyDiv w:val="1"/>
      <w:marLeft w:val="0"/>
      <w:marRight w:val="0"/>
      <w:marTop w:val="0"/>
      <w:marBottom w:val="0"/>
      <w:divBdr>
        <w:top w:val="none" w:sz="0" w:space="0" w:color="auto"/>
        <w:left w:val="none" w:sz="0" w:space="0" w:color="auto"/>
        <w:bottom w:val="none" w:sz="0" w:space="0" w:color="auto"/>
        <w:right w:val="none" w:sz="0" w:space="0" w:color="auto"/>
      </w:divBdr>
    </w:div>
    <w:div w:id="1866865586">
      <w:bodyDiv w:val="1"/>
      <w:marLeft w:val="0"/>
      <w:marRight w:val="0"/>
      <w:marTop w:val="0"/>
      <w:marBottom w:val="0"/>
      <w:divBdr>
        <w:top w:val="none" w:sz="0" w:space="0" w:color="auto"/>
        <w:left w:val="none" w:sz="0" w:space="0" w:color="auto"/>
        <w:bottom w:val="none" w:sz="0" w:space="0" w:color="auto"/>
        <w:right w:val="none" w:sz="0" w:space="0" w:color="auto"/>
      </w:divBdr>
    </w:div>
    <w:div w:id="1867399162">
      <w:bodyDiv w:val="1"/>
      <w:marLeft w:val="0"/>
      <w:marRight w:val="0"/>
      <w:marTop w:val="0"/>
      <w:marBottom w:val="0"/>
      <w:divBdr>
        <w:top w:val="none" w:sz="0" w:space="0" w:color="auto"/>
        <w:left w:val="none" w:sz="0" w:space="0" w:color="auto"/>
        <w:bottom w:val="none" w:sz="0" w:space="0" w:color="auto"/>
        <w:right w:val="none" w:sz="0" w:space="0" w:color="auto"/>
      </w:divBdr>
    </w:div>
    <w:div w:id="1868786087">
      <w:bodyDiv w:val="1"/>
      <w:marLeft w:val="0"/>
      <w:marRight w:val="0"/>
      <w:marTop w:val="0"/>
      <w:marBottom w:val="0"/>
      <w:divBdr>
        <w:top w:val="none" w:sz="0" w:space="0" w:color="auto"/>
        <w:left w:val="none" w:sz="0" w:space="0" w:color="auto"/>
        <w:bottom w:val="none" w:sz="0" w:space="0" w:color="auto"/>
        <w:right w:val="none" w:sz="0" w:space="0" w:color="auto"/>
      </w:divBdr>
    </w:div>
    <w:div w:id="1878152580">
      <w:bodyDiv w:val="1"/>
      <w:marLeft w:val="0"/>
      <w:marRight w:val="0"/>
      <w:marTop w:val="0"/>
      <w:marBottom w:val="0"/>
      <w:divBdr>
        <w:top w:val="none" w:sz="0" w:space="0" w:color="auto"/>
        <w:left w:val="none" w:sz="0" w:space="0" w:color="auto"/>
        <w:bottom w:val="none" w:sz="0" w:space="0" w:color="auto"/>
        <w:right w:val="none" w:sz="0" w:space="0" w:color="auto"/>
      </w:divBdr>
    </w:div>
    <w:div w:id="1879050593">
      <w:bodyDiv w:val="1"/>
      <w:marLeft w:val="0"/>
      <w:marRight w:val="0"/>
      <w:marTop w:val="0"/>
      <w:marBottom w:val="0"/>
      <w:divBdr>
        <w:top w:val="none" w:sz="0" w:space="0" w:color="auto"/>
        <w:left w:val="none" w:sz="0" w:space="0" w:color="auto"/>
        <w:bottom w:val="none" w:sz="0" w:space="0" w:color="auto"/>
        <w:right w:val="none" w:sz="0" w:space="0" w:color="auto"/>
      </w:divBdr>
    </w:div>
    <w:div w:id="1881741737">
      <w:bodyDiv w:val="1"/>
      <w:marLeft w:val="0"/>
      <w:marRight w:val="0"/>
      <w:marTop w:val="0"/>
      <w:marBottom w:val="0"/>
      <w:divBdr>
        <w:top w:val="none" w:sz="0" w:space="0" w:color="auto"/>
        <w:left w:val="none" w:sz="0" w:space="0" w:color="auto"/>
        <w:bottom w:val="none" w:sz="0" w:space="0" w:color="auto"/>
        <w:right w:val="none" w:sz="0" w:space="0" w:color="auto"/>
      </w:divBdr>
    </w:div>
    <w:div w:id="1882204836">
      <w:bodyDiv w:val="1"/>
      <w:marLeft w:val="0"/>
      <w:marRight w:val="0"/>
      <w:marTop w:val="0"/>
      <w:marBottom w:val="0"/>
      <w:divBdr>
        <w:top w:val="none" w:sz="0" w:space="0" w:color="auto"/>
        <w:left w:val="none" w:sz="0" w:space="0" w:color="auto"/>
        <w:bottom w:val="none" w:sz="0" w:space="0" w:color="auto"/>
        <w:right w:val="none" w:sz="0" w:space="0" w:color="auto"/>
      </w:divBdr>
    </w:div>
    <w:div w:id="1883252495">
      <w:bodyDiv w:val="1"/>
      <w:marLeft w:val="0"/>
      <w:marRight w:val="0"/>
      <w:marTop w:val="0"/>
      <w:marBottom w:val="0"/>
      <w:divBdr>
        <w:top w:val="none" w:sz="0" w:space="0" w:color="auto"/>
        <w:left w:val="none" w:sz="0" w:space="0" w:color="auto"/>
        <w:bottom w:val="none" w:sz="0" w:space="0" w:color="auto"/>
        <w:right w:val="none" w:sz="0" w:space="0" w:color="auto"/>
      </w:divBdr>
    </w:div>
    <w:div w:id="1883639534">
      <w:bodyDiv w:val="1"/>
      <w:marLeft w:val="0"/>
      <w:marRight w:val="0"/>
      <w:marTop w:val="0"/>
      <w:marBottom w:val="0"/>
      <w:divBdr>
        <w:top w:val="none" w:sz="0" w:space="0" w:color="auto"/>
        <w:left w:val="none" w:sz="0" w:space="0" w:color="auto"/>
        <w:bottom w:val="none" w:sz="0" w:space="0" w:color="auto"/>
        <w:right w:val="none" w:sz="0" w:space="0" w:color="auto"/>
      </w:divBdr>
    </w:div>
    <w:div w:id="1885169445">
      <w:bodyDiv w:val="1"/>
      <w:marLeft w:val="0"/>
      <w:marRight w:val="0"/>
      <w:marTop w:val="0"/>
      <w:marBottom w:val="0"/>
      <w:divBdr>
        <w:top w:val="none" w:sz="0" w:space="0" w:color="auto"/>
        <w:left w:val="none" w:sz="0" w:space="0" w:color="auto"/>
        <w:bottom w:val="none" w:sz="0" w:space="0" w:color="auto"/>
        <w:right w:val="none" w:sz="0" w:space="0" w:color="auto"/>
      </w:divBdr>
    </w:div>
    <w:div w:id="1891309029">
      <w:bodyDiv w:val="1"/>
      <w:marLeft w:val="0"/>
      <w:marRight w:val="0"/>
      <w:marTop w:val="0"/>
      <w:marBottom w:val="0"/>
      <w:divBdr>
        <w:top w:val="none" w:sz="0" w:space="0" w:color="auto"/>
        <w:left w:val="none" w:sz="0" w:space="0" w:color="auto"/>
        <w:bottom w:val="none" w:sz="0" w:space="0" w:color="auto"/>
        <w:right w:val="none" w:sz="0" w:space="0" w:color="auto"/>
      </w:divBdr>
    </w:div>
    <w:div w:id="1894734160">
      <w:bodyDiv w:val="1"/>
      <w:marLeft w:val="0"/>
      <w:marRight w:val="0"/>
      <w:marTop w:val="0"/>
      <w:marBottom w:val="0"/>
      <w:divBdr>
        <w:top w:val="none" w:sz="0" w:space="0" w:color="auto"/>
        <w:left w:val="none" w:sz="0" w:space="0" w:color="auto"/>
        <w:bottom w:val="none" w:sz="0" w:space="0" w:color="auto"/>
        <w:right w:val="none" w:sz="0" w:space="0" w:color="auto"/>
      </w:divBdr>
    </w:div>
    <w:div w:id="1897206047">
      <w:bodyDiv w:val="1"/>
      <w:marLeft w:val="0"/>
      <w:marRight w:val="0"/>
      <w:marTop w:val="0"/>
      <w:marBottom w:val="0"/>
      <w:divBdr>
        <w:top w:val="none" w:sz="0" w:space="0" w:color="auto"/>
        <w:left w:val="none" w:sz="0" w:space="0" w:color="auto"/>
        <w:bottom w:val="none" w:sz="0" w:space="0" w:color="auto"/>
        <w:right w:val="none" w:sz="0" w:space="0" w:color="auto"/>
      </w:divBdr>
    </w:div>
    <w:div w:id="1899003889">
      <w:bodyDiv w:val="1"/>
      <w:marLeft w:val="0"/>
      <w:marRight w:val="0"/>
      <w:marTop w:val="0"/>
      <w:marBottom w:val="0"/>
      <w:divBdr>
        <w:top w:val="none" w:sz="0" w:space="0" w:color="auto"/>
        <w:left w:val="none" w:sz="0" w:space="0" w:color="auto"/>
        <w:bottom w:val="none" w:sz="0" w:space="0" w:color="auto"/>
        <w:right w:val="none" w:sz="0" w:space="0" w:color="auto"/>
      </w:divBdr>
    </w:div>
    <w:div w:id="1899198206">
      <w:bodyDiv w:val="1"/>
      <w:marLeft w:val="0"/>
      <w:marRight w:val="0"/>
      <w:marTop w:val="0"/>
      <w:marBottom w:val="0"/>
      <w:divBdr>
        <w:top w:val="none" w:sz="0" w:space="0" w:color="auto"/>
        <w:left w:val="none" w:sz="0" w:space="0" w:color="auto"/>
        <w:bottom w:val="none" w:sz="0" w:space="0" w:color="auto"/>
        <w:right w:val="none" w:sz="0" w:space="0" w:color="auto"/>
      </w:divBdr>
    </w:div>
    <w:div w:id="1899704575">
      <w:bodyDiv w:val="1"/>
      <w:marLeft w:val="0"/>
      <w:marRight w:val="0"/>
      <w:marTop w:val="0"/>
      <w:marBottom w:val="0"/>
      <w:divBdr>
        <w:top w:val="none" w:sz="0" w:space="0" w:color="auto"/>
        <w:left w:val="none" w:sz="0" w:space="0" w:color="auto"/>
        <w:bottom w:val="none" w:sz="0" w:space="0" w:color="auto"/>
        <w:right w:val="none" w:sz="0" w:space="0" w:color="auto"/>
      </w:divBdr>
    </w:div>
    <w:div w:id="1902903333">
      <w:bodyDiv w:val="1"/>
      <w:marLeft w:val="0"/>
      <w:marRight w:val="0"/>
      <w:marTop w:val="0"/>
      <w:marBottom w:val="0"/>
      <w:divBdr>
        <w:top w:val="none" w:sz="0" w:space="0" w:color="auto"/>
        <w:left w:val="none" w:sz="0" w:space="0" w:color="auto"/>
        <w:bottom w:val="none" w:sz="0" w:space="0" w:color="auto"/>
        <w:right w:val="none" w:sz="0" w:space="0" w:color="auto"/>
      </w:divBdr>
    </w:div>
    <w:div w:id="1903633671">
      <w:bodyDiv w:val="1"/>
      <w:marLeft w:val="0"/>
      <w:marRight w:val="0"/>
      <w:marTop w:val="0"/>
      <w:marBottom w:val="0"/>
      <w:divBdr>
        <w:top w:val="none" w:sz="0" w:space="0" w:color="auto"/>
        <w:left w:val="none" w:sz="0" w:space="0" w:color="auto"/>
        <w:bottom w:val="none" w:sz="0" w:space="0" w:color="auto"/>
        <w:right w:val="none" w:sz="0" w:space="0" w:color="auto"/>
      </w:divBdr>
    </w:div>
    <w:div w:id="1914655371">
      <w:bodyDiv w:val="1"/>
      <w:marLeft w:val="0"/>
      <w:marRight w:val="0"/>
      <w:marTop w:val="0"/>
      <w:marBottom w:val="0"/>
      <w:divBdr>
        <w:top w:val="none" w:sz="0" w:space="0" w:color="auto"/>
        <w:left w:val="none" w:sz="0" w:space="0" w:color="auto"/>
        <w:bottom w:val="none" w:sz="0" w:space="0" w:color="auto"/>
        <w:right w:val="none" w:sz="0" w:space="0" w:color="auto"/>
      </w:divBdr>
    </w:div>
    <w:div w:id="1922055539">
      <w:bodyDiv w:val="1"/>
      <w:marLeft w:val="0"/>
      <w:marRight w:val="0"/>
      <w:marTop w:val="0"/>
      <w:marBottom w:val="0"/>
      <w:divBdr>
        <w:top w:val="none" w:sz="0" w:space="0" w:color="auto"/>
        <w:left w:val="none" w:sz="0" w:space="0" w:color="auto"/>
        <w:bottom w:val="none" w:sz="0" w:space="0" w:color="auto"/>
        <w:right w:val="none" w:sz="0" w:space="0" w:color="auto"/>
      </w:divBdr>
    </w:div>
    <w:div w:id="1929577896">
      <w:bodyDiv w:val="1"/>
      <w:marLeft w:val="0"/>
      <w:marRight w:val="0"/>
      <w:marTop w:val="0"/>
      <w:marBottom w:val="0"/>
      <w:divBdr>
        <w:top w:val="none" w:sz="0" w:space="0" w:color="auto"/>
        <w:left w:val="none" w:sz="0" w:space="0" w:color="auto"/>
        <w:bottom w:val="none" w:sz="0" w:space="0" w:color="auto"/>
        <w:right w:val="none" w:sz="0" w:space="0" w:color="auto"/>
      </w:divBdr>
    </w:div>
    <w:div w:id="1934196665">
      <w:bodyDiv w:val="1"/>
      <w:marLeft w:val="0"/>
      <w:marRight w:val="0"/>
      <w:marTop w:val="0"/>
      <w:marBottom w:val="0"/>
      <w:divBdr>
        <w:top w:val="none" w:sz="0" w:space="0" w:color="auto"/>
        <w:left w:val="none" w:sz="0" w:space="0" w:color="auto"/>
        <w:bottom w:val="none" w:sz="0" w:space="0" w:color="auto"/>
        <w:right w:val="none" w:sz="0" w:space="0" w:color="auto"/>
      </w:divBdr>
    </w:div>
    <w:div w:id="1940216550">
      <w:bodyDiv w:val="1"/>
      <w:marLeft w:val="0"/>
      <w:marRight w:val="0"/>
      <w:marTop w:val="0"/>
      <w:marBottom w:val="0"/>
      <w:divBdr>
        <w:top w:val="none" w:sz="0" w:space="0" w:color="auto"/>
        <w:left w:val="none" w:sz="0" w:space="0" w:color="auto"/>
        <w:bottom w:val="none" w:sz="0" w:space="0" w:color="auto"/>
        <w:right w:val="none" w:sz="0" w:space="0" w:color="auto"/>
      </w:divBdr>
    </w:div>
    <w:div w:id="1945335789">
      <w:bodyDiv w:val="1"/>
      <w:marLeft w:val="0"/>
      <w:marRight w:val="0"/>
      <w:marTop w:val="0"/>
      <w:marBottom w:val="0"/>
      <w:divBdr>
        <w:top w:val="none" w:sz="0" w:space="0" w:color="auto"/>
        <w:left w:val="none" w:sz="0" w:space="0" w:color="auto"/>
        <w:bottom w:val="none" w:sz="0" w:space="0" w:color="auto"/>
        <w:right w:val="none" w:sz="0" w:space="0" w:color="auto"/>
      </w:divBdr>
    </w:div>
    <w:div w:id="1945844303">
      <w:bodyDiv w:val="1"/>
      <w:marLeft w:val="0"/>
      <w:marRight w:val="0"/>
      <w:marTop w:val="0"/>
      <w:marBottom w:val="0"/>
      <w:divBdr>
        <w:top w:val="none" w:sz="0" w:space="0" w:color="auto"/>
        <w:left w:val="none" w:sz="0" w:space="0" w:color="auto"/>
        <w:bottom w:val="none" w:sz="0" w:space="0" w:color="auto"/>
        <w:right w:val="none" w:sz="0" w:space="0" w:color="auto"/>
      </w:divBdr>
    </w:div>
    <w:div w:id="1946110959">
      <w:bodyDiv w:val="1"/>
      <w:marLeft w:val="0"/>
      <w:marRight w:val="0"/>
      <w:marTop w:val="0"/>
      <w:marBottom w:val="0"/>
      <w:divBdr>
        <w:top w:val="none" w:sz="0" w:space="0" w:color="auto"/>
        <w:left w:val="none" w:sz="0" w:space="0" w:color="auto"/>
        <w:bottom w:val="none" w:sz="0" w:space="0" w:color="auto"/>
        <w:right w:val="none" w:sz="0" w:space="0" w:color="auto"/>
      </w:divBdr>
    </w:div>
    <w:div w:id="1948195167">
      <w:bodyDiv w:val="1"/>
      <w:marLeft w:val="0"/>
      <w:marRight w:val="0"/>
      <w:marTop w:val="0"/>
      <w:marBottom w:val="0"/>
      <w:divBdr>
        <w:top w:val="none" w:sz="0" w:space="0" w:color="auto"/>
        <w:left w:val="none" w:sz="0" w:space="0" w:color="auto"/>
        <w:bottom w:val="none" w:sz="0" w:space="0" w:color="auto"/>
        <w:right w:val="none" w:sz="0" w:space="0" w:color="auto"/>
      </w:divBdr>
    </w:div>
    <w:div w:id="1950775784">
      <w:bodyDiv w:val="1"/>
      <w:marLeft w:val="0"/>
      <w:marRight w:val="0"/>
      <w:marTop w:val="0"/>
      <w:marBottom w:val="0"/>
      <w:divBdr>
        <w:top w:val="none" w:sz="0" w:space="0" w:color="auto"/>
        <w:left w:val="none" w:sz="0" w:space="0" w:color="auto"/>
        <w:bottom w:val="none" w:sz="0" w:space="0" w:color="auto"/>
        <w:right w:val="none" w:sz="0" w:space="0" w:color="auto"/>
      </w:divBdr>
    </w:div>
    <w:div w:id="1953782659">
      <w:bodyDiv w:val="1"/>
      <w:marLeft w:val="0"/>
      <w:marRight w:val="0"/>
      <w:marTop w:val="0"/>
      <w:marBottom w:val="0"/>
      <w:divBdr>
        <w:top w:val="none" w:sz="0" w:space="0" w:color="auto"/>
        <w:left w:val="none" w:sz="0" w:space="0" w:color="auto"/>
        <w:bottom w:val="none" w:sz="0" w:space="0" w:color="auto"/>
        <w:right w:val="none" w:sz="0" w:space="0" w:color="auto"/>
      </w:divBdr>
    </w:div>
    <w:div w:id="1954821432">
      <w:bodyDiv w:val="1"/>
      <w:marLeft w:val="0"/>
      <w:marRight w:val="0"/>
      <w:marTop w:val="0"/>
      <w:marBottom w:val="0"/>
      <w:divBdr>
        <w:top w:val="none" w:sz="0" w:space="0" w:color="auto"/>
        <w:left w:val="none" w:sz="0" w:space="0" w:color="auto"/>
        <w:bottom w:val="none" w:sz="0" w:space="0" w:color="auto"/>
        <w:right w:val="none" w:sz="0" w:space="0" w:color="auto"/>
      </w:divBdr>
    </w:div>
    <w:div w:id="1959294495">
      <w:bodyDiv w:val="1"/>
      <w:marLeft w:val="0"/>
      <w:marRight w:val="0"/>
      <w:marTop w:val="0"/>
      <w:marBottom w:val="0"/>
      <w:divBdr>
        <w:top w:val="none" w:sz="0" w:space="0" w:color="auto"/>
        <w:left w:val="none" w:sz="0" w:space="0" w:color="auto"/>
        <w:bottom w:val="none" w:sz="0" w:space="0" w:color="auto"/>
        <w:right w:val="none" w:sz="0" w:space="0" w:color="auto"/>
      </w:divBdr>
    </w:div>
    <w:div w:id="1964263556">
      <w:bodyDiv w:val="1"/>
      <w:marLeft w:val="0"/>
      <w:marRight w:val="0"/>
      <w:marTop w:val="0"/>
      <w:marBottom w:val="0"/>
      <w:divBdr>
        <w:top w:val="none" w:sz="0" w:space="0" w:color="auto"/>
        <w:left w:val="none" w:sz="0" w:space="0" w:color="auto"/>
        <w:bottom w:val="none" w:sz="0" w:space="0" w:color="auto"/>
        <w:right w:val="none" w:sz="0" w:space="0" w:color="auto"/>
      </w:divBdr>
    </w:div>
    <w:div w:id="1965426912">
      <w:bodyDiv w:val="1"/>
      <w:marLeft w:val="0"/>
      <w:marRight w:val="0"/>
      <w:marTop w:val="0"/>
      <w:marBottom w:val="0"/>
      <w:divBdr>
        <w:top w:val="none" w:sz="0" w:space="0" w:color="auto"/>
        <w:left w:val="none" w:sz="0" w:space="0" w:color="auto"/>
        <w:bottom w:val="none" w:sz="0" w:space="0" w:color="auto"/>
        <w:right w:val="none" w:sz="0" w:space="0" w:color="auto"/>
      </w:divBdr>
    </w:div>
    <w:div w:id="1973319070">
      <w:bodyDiv w:val="1"/>
      <w:marLeft w:val="0"/>
      <w:marRight w:val="0"/>
      <w:marTop w:val="0"/>
      <w:marBottom w:val="0"/>
      <w:divBdr>
        <w:top w:val="none" w:sz="0" w:space="0" w:color="auto"/>
        <w:left w:val="none" w:sz="0" w:space="0" w:color="auto"/>
        <w:bottom w:val="none" w:sz="0" w:space="0" w:color="auto"/>
        <w:right w:val="none" w:sz="0" w:space="0" w:color="auto"/>
      </w:divBdr>
    </w:div>
    <w:div w:id="1973365659">
      <w:bodyDiv w:val="1"/>
      <w:marLeft w:val="0"/>
      <w:marRight w:val="0"/>
      <w:marTop w:val="0"/>
      <w:marBottom w:val="0"/>
      <w:divBdr>
        <w:top w:val="none" w:sz="0" w:space="0" w:color="auto"/>
        <w:left w:val="none" w:sz="0" w:space="0" w:color="auto"/>
        <w:bottom w:val="none" w:sz="0" w:space="0" w:color="auto"/>
        <w:right w:val="none" w:sz="0" w:space="0" w:color="auto"/>
      </w:divBdr>
    </w:div>
    <w:div w:id="1974097404">
      <w:bodyDiv w:val="1"/>
      <w:marLeft w:val="0"/>
      <w:marRight w:val="0"/>
      <w:marTop w:val="0"/>
      <w:marBottom w:val="0"/>
      <w:divBdr>
        <w:top w:val="none" w:sz="0" w:space="0" w:color="auto"/>
        <w:left w:val="none" w:sz="0" w:space="0" w:color="auto"/>
        <w:bottom w:val="none" w:sz="0" w:space="0" w:color="auto"/>
        <w:right w:val="none" w:sz="0" w:space="0" w:color="auto"/>
      </w:divBdr>
    </w:div>
    <w:div w:id="1974602318">
      <w:bodyDiv w:val="1"/>
      <w:marLeft w:val="0"/>
      <w:marRight w:val="0"/>
      <w:marTop w:val="0"/>
      <w:marBottom w:val="0"/>
      <w:divBdr>
        <w:top w:val="none" w:sz="0" w:space="0" w:color="auto"/>
        <w:left w:val="none" w:sz="0" w:space="0" w:color="auto"/>
        <w:bottom w:val="none" w:sz="0" w:space="0" w:color="auto"/>
        <w:right w:val="none" w:sz="0" w:space="0" w:color="auto"/>
      </w:divBdr>
    </w:div>
    <w:div w:id="1975669221">
      <w:bodyDiv w:val="1"/>
      <w:marLeft w:val="0"/>
      <w:marRight w:val="0"/>
      <w:marTop w:val="0"/>
      <w:marBottom w:val="0"/>
      <w:divBdr>
        <w:top w:val="none" w:sz="0" w:space="0" w:color="auto"/>
        <w:left w:val="none" w:sz="0" w:space="0" w:color="auto"/>
        <w:bottom w:val="none" w:sz="0" w:space="0" w:color="auto"/>
        <w:right w:val="none" w:sz="0" w:space="0" w:color="auto"/>
      </w:divBdr>
    </w:div>
    <w:div w:id="1976524082">
      <w:bodyDiv w:val="1"/>
      <w:marLeft w:val="0"/>
      <w:marRight w:val="0"/>
      <w:marTop w:val="0"/>
      <w:marBottom w:val="0"/>
      <w:divBdr>
        <w:top w:val="none" w:sz="0" w:space="0" w:color="auto"/>
        <w:left w:val="none" w:sz="0" w:space="0" w:color="auto"/>
        <w:bottom w:val="none" w:sz="0" w:space="0" w:color="auto"/>
        <w:right w:val="none" w:sz="0" w:space="0" w:color="auto"/>
      </w:divBdr>
    </w:div>
    <w:div w:id="1976829075">
      <w:bodyDiv w:val="1"/>
      <w:marLeft w:val="0"/>
      <w:marRight w:val="0"/>
      <w:marTop w:val="0"/>
      <w:marBottom w:val="0"/>
      <w:divBdr>
        <w:top w:val="none" w:sz="0" w:space="0" w:color="auto"/>
        <w:left w:val="none" w:sz="0" w:space="0" w:color="auto"/>
        <w:bottom w:val="none" w:sz="0" w:space="0" w:color="auto"/>
        <w:right w:val="none" w:sz="0" w:space="0" w:color="auto"/>
      </w:divBdr>
    </w:div>
    <w:div w:id="1977753781">
      <w:bodyDiv w:val="1"/>
      <w:marLeft w:val="0"/>
      <w:marRight w:val="0"/>
      <w:marTop w:val="0"/>
      <w:marBottom w:val="0"/>
      <w:divBdr>
        <w:top w:val="none" w:sz="0" w:space="0" w:color="auto"/>
        <w:left w:val="none" w:sz="0" w:space="0" w:color="auto"/>
        <w:bottom w:val="none" w:sz="0" w:space="0" w:color="auto"/>
        <w:right w:val="none" w:sz="0" w:space="0" w:color="auto"/>
      </w:divBdr>
    </w:div>
    <w:div w:id="1983727264">
      <w:bodyDiv w:val="1"/>
      <w:marLeft w:val="0"/>
      <w:marRight w:val="0"/>
      <w:marTop w:val="0"/>
      <w:marBottom w:val="0"/>
      <w:divBdr>
        <w:top w:val="none" w:sz="0" w:space="0" w:color="auto"/>
        <w:left w:val="none" w:sz="0" w:space="0" w:color="auto"/>
        <w:bottom w:val="none" w:sz="0" w:space="0" w:color="auto"/>
        <w:right w:val="none" w:sz="0" w:space="0" w:color="auto"/>
      </w:divBdr>
    </w:div>
    <w:div w:id="1986617223">
      <w:bodyDiv w:val="1"/>
      <w:marLeft w:val="0"/>
      <w:marRight w:val="0"/>
      <w:marTop w:val="0"/>
      <w:marBottom w:val="0"/>
      <w:divBdr>
        <w:top w:val="none" w:sz="0" w:space="0" w:color="auto"/>
        <w:left w:val="none" w:sz="0" w:space="0" w:color="auto"/>
        <w:bottom w:val="none" w:sz="0" w:space="0" w:color="auto"/>
        <w:right w:val="none" w:sz="0" w:space="0" w:color="auto"/>
      </w:divBdr>
    </w:div>
    <w:div w:id="1987927062">
      <w:bodyDiv w:val="1"/>
      <w:marLeft w:val="0"/>
      <w:marRight w:val="0"/>
      <w:marTop w:val="0"/>
      <w:marBottom w:val="0"/>
      <w:divBdr>
        <w:top w:val="none" w:sz="0" w:space="0" w:color="auto"/>
        <w:left w:val="none" w:sz="0" w:space="0" w:color="auto"/>
        <w:bottom w:val="none" w:sz="0" w:space="0" w:color="auto"/>
        <w:right w:val="none" w:sz="0" w:space="0" w:color="auto"/>
      </w:divBdr>
    </w:div>
    <w:div w:id="1988705805">
      <w:bodyDiv w:val="1"/>
      <w:marLeft w:val="0"/>
      <w:marRight w:val="0"/>
      <w:marTop w:val="0"/>
      <w:marBottom w:val="0"/>
      <w:divBdr>
        <w:top w:val="none" w:sz="0" w:space="0" w:color="auto"/>
        <w:left w:val="none" w:sz="0" w:space="0" w:color="auto"/>
        <w:bottom w:val="none" w:sz="0" w:space="0" w:color="auto"/>
        <w:right w:val="none" w:sz="0" w:space="0" w:color="auto"/>
      </w:divBdr>
    </w:div>
    <w:div w:id="1989169448">
      <w:bodyDiv w:val="1"/>
      <w:marLeft w:val="0"/>
      <w:marRight w:val="0"/>
      <w:marTop w:val="0"/>
      <w:marBottom w:val="0"/>
      <w:divBdr>
        <w:top w:val="none" w:sz="0" w:space="0" w:color="auto"/>
        <w:left w:val="none" w:sz="0" w:space="0" w:color="auto"/>
        <w:bottom w:val="none" w:sz="0" w:space="0" w:color="auto"/>
        <w:right w:val="none" w:sz="0" w:space="0" w:color="auto"/>
      </w:divBdr>
    </w:div>
    <w:div w:id="1994286042">
      <w:bodyDiv w:val="1"/>
      <w:marLeft w:val="0"/>
      <w:marRight w:val="0"/>
      <w:marTop w:val="0"/>
      <w:marBottom w:val="0"/>
      <w:divBdr>
        <w:top w:val="none" w:sz="0" w:space="0" w:color="auto"/>
        <w:left w:val="none" w:sz="0" w:space="0" w:color="auto"/>
        <w:bottom w:val="none" w:sz="0" w:space="0" w:color="auto"/>
        <w:right w:val="none" w:sz="0" w:space="0" w:color="auto"/>
      </w:divBdr>
    </w:div>
    <w:div w:id="1998801461">
      <w:bodyDiv w:val="1"/>
      <w:marLeft w:val="0"/>
      <w:marRight w:val="0"/>
      <w:marTop w:val="0"/>
      <w:marBottom w:val="0"/>
      <w:divBdr>
        <w:top w:val="none" w:sz="0" w:space="0" w:color="auto"/>
        <w:left w:val="none" w:sz="0" w:space="0" w:color="auto"/>
        <w:bottom w:val="none" w:sz="0" w:space="0" w:color="auto"/>
        <w:right w:val="none" w:sz="0" w:space="0" w:color="auto"/>
      </w:divBdr>
    </w:div>
    <w:div w:id="1999111086">
      <w:bodyDiv w:val="1"/>
      <w:marLeft w:val="0"/>
      <w:marRight w:val="0"/>
      <w:marTop w:val="0"/>
      <w:marBottom w:val="0"/>
      <w:divBdr>
        <w:top w:val="none" w:sz="0" w:space="0" w:color="auto"/>
        <w:left w:val="none" w:sz="0" w:space="0" w:color="auto"/>
        <w:bottom w:val="none" w:sz="0" w:space="0" w:color="auto"/>
        <w:right w:val="none" w:sz="0" w:space="0" w:color="auto"/>
      </w:divBdr>
    </w:div>
    <w:div w:id="2004775376">
      <w:bodyDiv w:val="1"/>
      <w:marLeft w:val="0"/>
      <w:marRight w:val="0"/>
      <w:marTop w:val="0"/>
      <w:marBottom w:val="0"/>
      <w:divBdr>
        <w:top w:val="none" w:sz="0" w:space="0" w:color="auto"/>
        <w:left w:val="none" w:sz="0" w:space="0" w:color="auto"/>
        <w:bottom w:val="none" w:sz="0" w:space="0" w:color="auto"/>
        <w:right w:val="none" w:sz="0" w:space="0" w:color="auto"/>
      </w:divBdr>
    </w:div>
    <w:div w:id="2009558481">
      <w:bodyDiv w:val="1"/>
      <w:marLeft w:val="0"/>
      <w:marRight w:val="0"/>
      <w:marTop w:val="0"/>
      <w:marBottom w:val="0"/>
      <w:divBdr>
        <w:top w:val="none" w:sz="0" w:space="0" w:color="auto"/>
        <w:left w:val="none" w:sz="0" w:space="0" w:color="auto"/>
        <w:bottom w:val="none" w:sz="0" w:space="0" w:color="auto"/>
        <w:right w:val="none" w:sz="0" w:space="0" w:color="auto"/>
      </w:divBdr>
    </w:div>
    <w:div w:id="2010326853">
      <w:bodyDiv w:val="1"/>
      <w:marLeft w:val="0"/>
      <w:marRight w:val="0"/>
      <w:marTop w:val="0"/>
      <w:marBottom w:val="0"/>
      <w:divBdr>
        <w:top w:val="none" w:sz="0" w:space="0" w:color="auto"/>
        <w:left w:val="none" w:sz="0" w:space="0" w:color="auto"/>
        <w:bottom w:val="none" w:sz="0" w:space="0" w:color="auto"/>
        <w:right w:val="none" w:sz="0" w:space="0" w:color="auto"/>
      </w:divBdr>
    </w:div>
    <w:div w:id="2013294535">
      <w:bodyDiv w:val="1"/>
      <w:marLeft w:val="0"/>
      <w:marRight w:val="0"/>
      <w:marTop w:val="0"/>
      <w:marBottom w:val="0"/>
      <w:divBdr>
        <w:top w:val="none" w:sz="0" w:space="0" w:color="auto"/>
        <w:left w:val="none" w:sz="0" w:space="0" w:color="auto"/>
        <w:bottom w:val="none" w:sz="0" w:space="0" w:color="auto"/>
        <w:right w:val="none" w:sz="0" w:space="0" w:color="auto"/>
      </w:divBdr>
    </w:div>
    <w:div w:id="2014214588">
      <w:bodyDiv w:val="1"/>
      <w:marLeft w:val="0"/>
      <w:marRight w:val="0"/>
      <w:marTop w:val="0"/>
      <w:marBottom w:val="0"/>
      <w:divBdr>
        <w:top w:val="none" w:sz="0" w:space="0" w:color="auto"/>
        <w:left w:val="none" w:sz="0" w:space="0" w:color="auto"/>
        <w:bottom w:val="none" w:sz="0" w:space="0" w:color="auto"/>
        <w:right w:val="none" w:sz="0" w:space="0" w:color="auto"/>
      </w:divBdr>
    </w:div>
    <w:div w:id="2015721243">
      <w:bodyDiv w:val="1"/>
      <w:marLeft w:val="0"/>
      <w:marRight w:val="0"/>
      <w:marTop w:val="0"/>
      <w:marBottom w:val="0"/>
      <w:divBdr>
        <w:top w:val="none" w:sz="0" w:space="0" w:color="auto"/>
        <w:left w:val="none" w:sz="0" w:space="0" w:color="auto"/>
        <w:bottom w:val="none" w:sz="0" w:space="0" w:color="auto"/>
        <w:right w:val="none" w:sz="0" w:space="0" w:color="auto"/>
      </w:divBdr>
    </w:div>
    <w:div w:id="2018381585">
      <w:bodyDiv w:val="1"/>
      <w:marLeft w:val="0"/>
      <w:marRight w:val="0"/>
      <w:marTop w:val="0"/>
      <w:marBottom w:val="0"/>
      <w:divBdr>
        <w:top w:val="none" w:sz="0" w:space="0" w:color="auto"/>
        <w:left w:val="none" w:sz="0" w:space="0" w:color="auto"/>
        <w:bottom w:val="none" w:sz="0" w:space="0" w:color="auto"/>
        <w:right w:val="none" w:sz="0" w:space="0" w:color="auto"/>
      </w:divBdr>
    </w:div>
    <w:div w:id="2023361629">
      <w:bodyDiv w:val="1"/>
      <w:marLeft w:val="0"/>
      <w:marRight w:val="0"/>
      <w:marTop w:val="0"/>
      <w:marBottom w:val="0"/>
      <w:divBdr>
        <w:top w:val="none" w:sz="0" w:space="0" w:color="auto"/>
        <w:left w:val="none" w:sz="0" w:space="0" w:color="auto"/>
        <w:bottom w:val="none" w:sz="0" w:space="0" w:color="auto"/>
        <w:right w:val="none" w:sz="0" w:space="0" w:color="auto"/>
      </w:divBdr>
    </w:div>
    <w:div w:id="2027293046">
      <w:bodyDiv w:val="1"/>
      <w:marLeft w:val="0"/>
      <w:marRight w:val="0"/>
      <w:marTop w:val="0"/>
      <w:marBottom w:val="0"/>
      <w:divBdr>
        <w:top w:val="none" w:sz="0" w:space="0" w:color="auto"/>
        <w:left w:val="none" w:sz="0" w:space="0" w:color="auto"/>
        <w:bottom w:val="none" w:sz="0" w:space="0" w:color="auto"/>
        <w:right w:val="none" w:sz="0" w:space="0" w:color="auto"/>
      </w:divBdr>
    </w:div>
    <w:div w:id="2032023750">
      <w:bodyDiv w:val="1"/>
      <w:marLeft w:val="0"/>
      <w:marRight w:val="0"/>
      <w:marTop w:val="0"/>
      <w:marBottom w:val="0"/>
      <w:divBdr>
        <w:top w:val="none" w:sz="0" w:space="0" w:color="auto"/>
        <w:left w:val="none" w:sz="0" w:space="0" w:color="auto"/>
        <w:bottom w:val="none" w:sz="0" w:space="0" w:color="auto"/>
        <w:right w:val="none" w:sz="0" w:space="0" w:color="auto"/>
      </w:divBdr>
    </w:div>
    <w:div w:id="2042702928">
      <w:bodyDiv w:val="1"/>
      <w:marLeft w:val="0"/>
      <w:marRight w:val="0"/>
      <w:marTop w:val="0"/>
      <w:marBottom w:val="0"/>
      <w:divBdr>
        <w:top w:val="none" w:sz="0" w:space="0" w:color="auto"/>
        <w:left w:val="none" w:sz="0" w:space="0" w:color="auto"/>
        <w:bottom w:val="none" w:sz="0" w:space="0" w:color="auto"/>
        <w:right w:val="none" w:sz="0" w:space="0" w:color="auto"/>
      </w:divBdr>
    </w:div>
    <w:div w:id="2045321088">
      <w:bodyDiv w:val="1"/>
      <w:marLeft w:val="0"/>
      <w:marRight w:val="0"/>
      <w:marTop w:val="0"/>
      <w:marBottom w:val="0"/>
      <w:divBdr>
        <w:top w:val="none" w:sz="0" w:space="0" w:color="auto"/>
        <w:left w:val="none" w:sz="0" w:space="0" w:color="auto"/>
        <w:bottom w:val="none" w:sz="0" w:space="0" w:color="auto"/>
        <w:right w:val="none" w:sz="0" w:space="0" w:color="auto"/>
      </w:divBdr>
    </w:div>
    <w:div w:id="2045406066">
      <w:bodyDiv w:val="1"/>
      <w:marLeft w:val="0"/>
      <w:marRight w:val="0"/>
      <w:marTop w:val="0"/>
      <w:marBottom w:val="0"/>
      <w:divBdr>
        <w:top w:val="none" w:sz="0" w:space="0" w:color="auto"/>
        <w:left w:val="none" w:sz="0" w:space="0" w:color="auto"/>
        <w:bottom w:val="none" w:sz="0" w:space="0" w:color="auto"/>
        <w:right w:val="none" w:sz="0" w:space="0" w:color="auto"/>
      </w:divBdr>
    </w:div>
    <w:div w:id="2047480278">
      <w:bodyDiv w:val="1"/>
      <w:marLeft w:val="0"/>
      <w:marRight w:val="0"/>
      <w:marTop w:val="0"/>
      <w:marBottom w:val="0"/>
      <w:divBdr>
        <w:top w:val="none" w:sz="0" w:space="0" w:color="auto"/>
        <w:left w:val="none" w:sz="0" w:space="0" w:color="auto"/>
        <w:bottom w:val="none" w:sz="0" w:space="0" w:color="auto"/>
        <w:right w:val="none" w:sz="0" w:space="0" w:color="auto"/>
      </w:divBdr>
    </w:div>
    <w:div w:id="2049256923">
      <w:bodyDiv w:val="1"/>
      <w:marLeft w:val="0"/>
      <w:marRight w:val="0"/>
      <w:marTop w:val="0"/>
      <w:marBottom w:val="0"/>
      <w:divBdr>
        <w:top w:val="none" w:sz="0" w:space="0" w:color="auto"/>
        <w:left w:val="none" w:sz="0" w:space="0" w:color="auto"/>
        <w:bottom w:val="none" w:sz="0" w:space="0" w:color="auto"/>
        <w:right w:val="none" w:sz="0" w:space="0" w:color="auto"/>
      </w:divBdr>
    </w:div>
    <w:div w:id="2049793448">
      <w:bodyDiv w:val="1"/>
      <w:marLeft w:val="0"/>
      <w:marRight w:val="0"/>
      <w:marTop w:val="0"/>
      <w:marBottom w:val="0"/>
      <w:divBdr>
        <w:top w:val="none" w:sz="0" w:space="0" w:color="auto"/>
        <w:left w:val="none" w:sz="0" w:space="0" w:color="auto"/>
        <w:bottom w:val="none" w:sz="0" w:space="0" w:color="auto"/>
        <w:right w:val="none" w:sz="0" w:space="0" w:color="auto"/>
      </w:divBdr>
    </w:div>
    <w:div w:id="2050182959">
      <w:bodyDiv w:val="1"/>
      <w:marLeft w:val="0"/>
      <w:marRight w:val="0"/>
      <w:marTop w:val="0"/>
      <w:marBottom w:val="0"/>
      <w:divBdr>
        <w:top w:val="none" w:sz="0" w:space="0" w:color="auto"/>
        <w:left w:val="none" w:sz="0" w:space="0" w:color="auto"/>
        <w:bottom w:val="none" w:sz="0" w:space="0" w:color="auto"/>
        <w:right w:val="none" w:sz="0" w:space="0" w:color="auto"/>
      </w:divBdr>
    </w:div>
    <w:div w:id="2051026154">
      <w:bodyDiv w:val="1"/>
      <w:marLeft w:val="0"/>
      <w:marRight w:val="0"/>
      <w:marTop w:val="0"/>
      <w:marBottom w:val="0"/>
      <w:divBdr>
        <w:top w:val="none" w:sz="0" w:space="0" w:color="auto"/>
        <w:left w:val="none" w:sz="0" w:space="0" w:color="auto"/>
        <w:bottom w:val="none" w:sz="0" w:space="0" w:color="auto"/>
        <w:right w:val="none" w:sz="0" w:space="0" w:color="auto"/>
      </w:divBdr>
    </w:div>
    <w:div w:id="2054770883">
      <w:bodyDiv w:val="1"/>
      <w:marLeft w:val="0"/>
      <w:marRight w:val="0"/>
      <w:marTop w:val="0"/>
      <w:marBottom w:val="0"/>
      <w:divBdr>
        <w:top w:val="none" w:sz="0" w:space="0" w:color="auto"/>
        <w:left w:val="none" w:sz="0" w:space="0" w:color="auto"/>
        <w:bottom w:val="none" w:sz="0" w:space="0" w:color="auto"/>
        <w:right w:val="none" w:sz="0" w:space="0" w:color="auto"/>
      </w:divBdr>
    </w:div>
    <w:div w:id="2055346296">
      <w:bodyDiv w:val="1"/>
      <w:marLeft w:val="0"/>
      <w:marRight w:val="0"/>
      <w:marTop w:val="0"/>
      <w:marBottom w:val="0"/>
      <w:divBdr>
        <w:top w:val="none" w:sz="0" w:space="0" w:color="auto"/>
        <w:left w:val="none" w:sz="0" w:space="0" w:color="auto"/>
        <w:bottom w:val="none" w:sz="0" w:space="0" w:color="auto"/>
        <w:right w:val="none" w:sz="0" w:space="0" w:color="auto"/>
      </w:divBdr>
    </w:div>
    <w:div w:id="2063628367">
      <w:bodyDiv w:val="1"/>
      <w:marLeft w:val="0"/>
      <w:marRight w:val="0"/>
      <w:marTop w:val="0"/>
      <w:marBottom w:val="0"/>
      <w:divBdr>
        <w:top w:val="none" w:sz="0" w:space="0" w:color="auto"/>
        <w:left w:val="none" w:sz="0" w:space="0" w:color="auto"/>
        <w:bottom w:val="none" w:sz="0" w:space="0" w:color="auto"/>
        <w:right w:val="none" w:sz="0" w:space="0" w:color="auto"/>
      </w:divBdr>
    </w:div>
    <w:div w:id="2063794830">
      <w:bodyDiv w:val="1"/>
      <w:marLeft w:val="0"/>
      <w:marRight w:val="0"/>
      <w:marTop w:val="0"/>
      <w:marBottom w:val="0"/>
      <w:divBdr>
        <w:top w:val="none" w:sz="0" w:space="0" w:color="auto"/>
        <w:left w:val="none" w:sz="0" w:space="0" w:color="auto"/>
        <w:bottom w:val="none" w:sz="0" w:space="0" w:color="auto"/>
        <w:right w:val="none" w:sz="0" w:space="0" w:color="auto"/>
      </w:divBdr>
    </w:div>
    <w:div w:id="2065444062">
      <w:bodyDiv w:val="1"/>
      <w:marLeft w:val="0"/>
      <w:marRight w:val="0"/>
      <w:marTop w:val="0"/>
      <w:marBottom w:val="0"/>
      <w:divBdr>
        <w:top w:val="none" w:sz="0" w:space="0" w:color="auto"/>
        <w:left w:val="none" w:sz="0" w:space="0" w:color="auto"/>
        <w:bottom w:val="none" w:sz="0" w:space="0" w:color="auto"/>
        <w:right w:val="none" w:sz="0" w:space="0" w:color="auto"/>
      </w:divBdr>
    </w:div>
    <w:div w:id="2070036165">
      <w:bodyDiv w:val="1"/>
      <w:marLeft w:val="0"/>
      <w:marRight w:val="0"/>
      <w:marTop w:val="0"/>
      <w:marBottom w:val="0"/>
      <w:divBdr>
        <w:top w:val="none" w:sz="0" w:space="0" w:color="auto"/>
        <w:left w:val="none" w:sz="0" w:space="0" w:color="auto"/>
        <w:bottom w:val="none" w:sz="0" w:space="0" w:color="auto"/>
        <w:right w:val="none" w:sz="0" w:space="0" w:color="auto"/>
      </w:divBdr>
    </w:div>
    <w:div w:id="2070347982">
      <w:bodyDiv w:val="1"/>
      <w:marLeft w:val="0"/>
      <w:marRight w:val="0"/>
      <w:marTop w:val="0"/>
      <w:marBottom w:val="0"/>
      <w:divBdr>
        <w:top w:val="none" w:sz="0" w:space="0" w:color="auto"/>
        <w:left w:val="none" w:sz="0" w:space="0" w:color="auto"/>
        <w:bottom w:val="none" w:sz="0" w:space="0" w:color="auto"/>
        <w:right w:val="none" w:sz="0" w:space="0" w:color="auto"/>
      </w:divBdr>
    </w:div>
    <w:div w:id="2072579133">
      <w:bodyDiv w:val="1"/>
      <w:marLeft w:val="0"/>
      <w:marRight w:val="0"/>
      <w:marTop w:val="0"/>
      <w:marBottom w:val="0"/>
      <w:divBdr>
        <w:top w:val="none" w:sz="0" w:space="0" w:color="auto"/>
        <w:left w:val="none" w:sz="0" w:space="0" w:color="auto"/>
        <w:bottom w:val="none" w:sz="0" w:space="0" w:color="auto"/>
        <w:right w:val="none" w:sz="0" w:space="0" w:color="auto"/>
      </w:divBdr>
    </w:div>
    <w:div w:id="2074233860">
      <w:bodyDiv w:val="1"/>
      <w:marLeft w:val="0"/>
      <w:marRight w:val="0"/>
      <w:marTop w:val="0"/>
      <w:marBottom w:val="0"/>
      <w:divBdr>
        <w:top w:val="none" w:sz="0" w:space="0" w:color="auto"/>
        <w:left w:val="none" w:sz="0" w:space="0" w:color="auto"/>
        <w:bottom w:val="none" w:sz="0" w:space="0" w:color="auto"/>
        <w:right w:val="none" w:sz="0" w:space="0" w:color="auto"/>
      </w:divBdr>
    </w:div>
    <w:div w:id="2075736293">
      <w:bodyDiv w:val="1"/>
      <w:marLeft w:val="0"/>
      <w:marRight w:val="0"/>
      <w:marTop w:val="0"/>
      <w:marBottom w:val="0"/>
      <w:divBdr>
        <w:top w:val="none" w:sz="0" w:space="0" w:color="auto"/>
        <w:left w:val="none" w:sz="0" w:space="0" w:color="auto"/>
        <w:bottom w:val="none" w:sz="0" w:space="0" w:color="auto"/>
        <w:right w:val="none" w:sz="0" w:space="0" w:color="auto"/>
      </w:divBdr>
    </w:div>
    <w:div w:id="2079396764">
      <w:bodyDiv w:val="1"/>
      <w:marLeft w:val="0"/>
      <w:marRight w:val="0"/>
      <w:marTop w:val="0"/>
      <w:marBottom w:val="0"/>
      <w:divBdr>
        <w:top w:val="none" w:sz="0" w:space="0" w:color="auto"/>
        <w:left w:val="none" w:sz="0" w:space="0" w:color="auto"/>
        <w:bottom w:val="none" w:sz="0" w:space="0" w:color="auto"/>
        <w:right w:val="none" w:sz="0" w:space="0" w:color="auto"/>
      </w:divBdr>
    </w:div>
    <w:div w:id="2081827992">
      <w:bodyDiv w:val="1"/>
      <w:marLeft w:val="0"/>
      <w:marRight w:val="0"/>
      <w:marTop w:val="0"/>
      <w:marBottom w:val="0"/>
      <w:divBdr>
        <w:top w:val="none" w:sz="0" w:space="0" w:color="auto"/>
        <w:left w:val="none" w:sz="0" w:space="0" w:color="auto"/>
        <w:bottom w:val="none" w:sz="0" w:space="0" w:color="auto"/>
        <w:right w:val="none" w:sz="0" w:space="0" w:color="auto"/>
      </w:divBdr>
    </w:div>
    <w:div w:id="2090688779">
      <w:bodyDiv w:val="1"/>
      <w:marLeft w:val="0"/>
      <w:marRight w:val="0"/>
      <w:marTop w:val="0"/>
      <w:marBottom w:val="0"/>
      <w:divBdr>
        <w:top w:val="none" w:sz="0" w:space="0" w:color="auto"/>
        <w:left w:val="none" w:sz="0" w:space="0" w:color="auto"/>
        <w:bottom w:val="none" w:sz="0" w:space="0" w:color="auto"/>
        <w:right w:val="none" w:sz="0" w:space="0" w:color="auto"/>
      </w:divBdr>
    </w:div>
    <w:div w:id="2093119570">
      <w:bodyDiv w:val="1"/>
      <w:marLeft w:val="0"/>
      <w:marRight w:val="0"/>
      <w:marTop w:val="0"/>
      <w:marBottom w:val="0"/>
      <w:divBdr>
        <w:top w:val="none" w:sz="0" w:space="0" w:color="auto"/>
        <w:left w:val="none" w:sz="0" w:space="0" w:color="auto"/>
        <w:bottom w:val="none" w:sz="0" w:space="0" w:color="auto"/>
        <w:right w:val="none" w:sz="0" w:space="0" w:color="auto"/>
      </w:divBdr>
    </w:div>
    <w:div w:id="2096507915">
      <w:bodyDiv w:val="1"/>
      <w:marLeft w:val="0"/>
      <w:marRight w:val="0"/>
      <w:marTop w:val="0"/>
      <w:marBottom w:val="0"/>
      <w:divBdr>
        <w:top w:val="none" w:sz="0" w:space="0" w:color="auto"/>
        <w:left w:val="none" w:sz="0" w:space="0" w:color="auto"/>
        <w:bottom w:val="none" w:sz="0" w:space="0" w:color="auto"/>
        <w:right w:val="none" w:sz="0" w:space="0" w:color="auto"/>
      </w:divBdr>
    </w:div>
    <w:div w:id="2097822431">
      <w:bodyDiv w:val="1"/>
      <w:marLeft w:val="0"/>
      <w:marRight w:val="0"/>
      <w:marTop w:val="0"/>
      <w:marBottom w:val="0"/>
      <w:divBdr>
        <w:top w:val="none" w:sz="0" w:space="0" w:color="auto"/>
        <w:left w:val="none" w:sz="0" w:space="0" w:color="auto"/>
        <w:bottom w:val="none" w:sz="0" w:space="0" w:color="auto"/>
        <w:right w:val="none" w:sz="0" w:space="0" w:color="auto"/>
      </w:divBdr>
    </w:div>
    <w:div w:id="2098822193">
      <w:bodyDiv w:val="1"/>
      <w:marLeft w:val="0"/>
      <w:marRight w:val="0"/>
      <w:marTop w:val="0"/>
      <w:marBottom w:val="0"/>
      <w:divBdr>
        <w:top w:val="none" w:sz="0" w:space="0" w:color="auto"/>
        <w:left w:val="none" w:sz="0" w:space="0" w:color="auto"/>
        <w:bottom w:val="none" w:sz="0" w:space="0" w:color="auto"/>
        <w:right w:val="none" w:sz="0" w:space="0" w:color="auto"/>
      </w:divBdr>
    </w:div>
    <w:div w:id="2099788727">
      <w:bodyDiv w:val="1"/>
      <w:marLeft w:val="0"/>
      <w:marRight w:val="0"/>
      <w:marTop w:val="0"/>
      <w:marBottom w:val="0"/>
      <w:divBdr>
        <w:top w:val="none" w:sz="0" w:space="0" w:color="auto"/>
        <w:left w:val="none" w:sz="0" w:space="0" w:color="auto"/>
        <w:bottom w:val="none" w:sz="0" w:space="0" w:color="auto"/>
        <w:right w:val="none" w:sz="0" w:space="0" w:color="auto"/>
      </w:divBdr>
    </w:div>
    <w:div w:id="2101020700">
      <w:bodyDiv w:val="1"/>
      <w:marLeft w:val="0"/>
      <w:marRight w:val="0"/>
      <w:marTop w:val="0"/>
      <w:marBottom w:val="0"/>
      <w:divBdr>
        <w:top w:val="none" w:sz="0" w:space="0" w:color="auto"/>
        <w:left w:val="none" w:sz="0" w:space="0" w:color="auto"/>
        <w:bottom w:val="none" w:sz="0" w:space="0" w:color="auto"/>
        <w:right w:val="none" w:sz="0" w:space="0" w:color="auto"/>
      </w:divBdr>
    </w:div>
    <w:div w:id="2106342329">
      <w:bodyDiv w:val="1"/>
      <w:marLeft w:val="0"/>
      <w:marRight w:val="0"/>
      <w:marTop w:val="0"/>
      <w:marBottom w:val="0"/>
      <w:divBdr>
        <w:top w:val="none" w:sz="0" w:space="0" w:color="auto"/>
        <w:left w:val="none" w:sz="0" w:space="0" w:color="auto"/>
        <w:bottom w:val="none" w:sz="0" w:space="0" w:color="auto"/>
        <w:right w:val="none" w:sz="0" w:space="0" w:color="auto"/>
      </w:divBdr>
    </w:div>
    <w:div w:id="2112044658">
      <w:bodyDiv w:val="1"/>
      <w:marLeft w:val="0"/>
      <w:marRight w:val="0"/>
      <w:marTop w:val="0"/>
      <w:marBottom w:val="0"/>
      <w:divBdr>
        <w:top w:val="none" w:sz="0" w:space="0" w:color="auto"/>
        <w:left w:val="none" w:sz="0" w:space="0" w:color="auto"/>
        <w:bottom w:val="none" w:sz="0" w:space="0" w:color="auto"/>
        <w:right w:val="none" w:sz="0" w:space="0" w:color="auto"/>
      </w:divBdr>
    </w:div>
    <w:div w:id="2113471227">
      <w:bodyDiv w:val="1"/>
      <w:marLeft w:val="0"/>
      <w:marRight w:val="0"/>
      <w:marTop w:val="0"/>
      <w:marBottom w:val="0"/>
      <w:divBdr>
        <w:top w:val="none" w:sz="0" w:space="0" w:color="auto"/>
        <w:left w:val="none" w:sz="0" w:space="0" w:color="auto"/>
        <w:bottom w:val="none" w:sz="0" w:space="0" w:color="auto"/>
        <w:right w:val="none" w:sz="0" w:space="0" w:color="auto"/>
      </w:divBdr>
    </w:div>
    <w:div w:id="2113821688">
      <w:bodyDiv w:val="1"/>
      <w:marLeft w:val="0"/>
      <w:marRight w:val="0"/>
      <w:marTop w:val="0"/>
      <w:marBottom w:val="0"/>
      <w:divBdr>
        <w:top w:val="none" w:sz="0" w:space="0" w:color="auto"/>
        <w:left w:val="none" w:sz="0" w:space="0" w:color="auto"/>
        <w:bottom w:val="none" w:sz="0" w:space="0" w:color="auto"/>
        <w:right w:val="none" w:sz="0" w:space="0" w:color="auto"/>
      </w:divBdr>
    </w:div>
    <w:div w:id="2120837285">
      <w:bodyDiv w:val="1"/>
      <w:marLeft w:val="0"/>
      <w:marRight w:val="0"/>
      <w:marTop w:val="0"/>
      <w:marBottom w:val="0"/>
      <w:divBdr>
        <w:top w:val="none" w:sz="0" w:space="0" w:color="auto"/>
        <w:left w:val="none" w:sz="0" w:space="0" w:color="auto"/>
        <w:bottom w:val="none" w:sz="0" w:space="0" w:color="auto"/>
        <w:right w:val="none" w:sz="0" w:space="0" w:color="auto"/>
      </w:divBdr>
    </w:div>
    <w:div w:id="2121796168">
      <w:bodyDiv w:val="1"/>
      <w:marLeft w:val="0"/>
      <w:marRight w:val="0"/>
      <w:marTop w:val="0"/>
      <w:marBottom w:val="0"/>
      <w:divBdr>
        <w:top w:val="none" w:sz="0" w:space="0" w:color="auto"/>
        <w:left w:val="none" w:sz="0" w:space="0" w:color="auto"/>
        <w:bottom w:val="none" w:sz="0" w:space="0" w:color="auto"/>
        <w:right w:val="none" w:sz="0" w:space="0" w:color="auto"/>
      </w:divBdr>
    </w:div>
    <w:div w:id="2126338766">
      <w:bodyDiv w:val="1"/>
      <w:marLeft w:val="0"/>
      <w:marRight w:val="0"/>
      <w:marTop w:val="0"/>
      <w:marBottom w:val="0"/>
      <w:divBdr>
        <w:top w:val="none" w:sz="0" w:space="0" w:color="auto"/>
        <w:left w:val="none" w:sz="0" w:space="0" w:color="auto"/>
        <w:bottom w:val="none" w:sz="0" w:space="0" w:color="auto"/>
        <w:right w:val="none" w:sz="0" w:space="0" w:color="auto"/>
      </w:divBdr>
    </w:div>
    <w:div w:id="2126850882">
      <w:bodyDiv w:val="1"/>
      <w:marLeft w:val="0"/>
      <w:marRight w:val="0"/>
      <w:marTop w:val="0"/>
      <w:marBottom w:val="0"/>
      <w:divBdr>
        <w:top w:val="none" w:sz="0" w:space="0" w:color="auto"/>
        <w:left w:val="none" w:sz="0" w:space="0" w:color="auto"/>
        <w:bottom w:val="none" w:sz="0" w:space="0" w:color="auto"/>
        <w:right w:val="none" w:sz="0" w:space="0" w:color="auto"/>
      </w:divBdr>
    </w:div>
    <w:div w:id="2128424416">
      <w:bodyDiv w:val="1"/>
      <w:marLeft w:val="0"/>
      <w:marRight w:val="0"/>
      <w:marTop w:val="0"/>
      <w:marBottom w:val="0"/>
      <w:divBdr>
        <w:top w:val="none" w:sz="0" w:space="0" w:color="auto"/>
        <w:left w:val="none" w:sz="0" w:space="0" w:color="auto"/>
        <w:bottom w:val="none" w:sz="0" w:space="0" w:color="auto"/>
        <w:right w:val="none" w:sz="0" w:space="0" w:color="auto"/>
      </w:divBdr>
    </w:div>
    <w:div w:id="2129276398">
      <w:bodyDiv w:val="1"/>
      <w:marLeft w:val="0"/>
      <w:marRight w:val="0"/>
      <w:marTop w:val="0"/>
      <w:marBottom w:val="0"/>
      <w:divBdr>
        <w:top w:val="none" w:sz="0" w:space="0" w:color="auto"/>
        <w:left w:val="none" w:sz="0" w:space="0" w:color="auto"/>
        <w:bottom w:val="none" w:sz="0" w:space="0" w:color="auto"/>
        <w:right w:val="none" w:sz="0" w:space="0" w:color="auto"/>
      </w:divBdr>
      <w:divsChild>
        <w:div w:id="718668533">
          <w:marLeft w:val="0"/>
          <w:marRight w:val="0"/>
          <w:marTop w:val="0"/>
          <w:marBottom w:val="0"/>
          <w:divBdr>
            <w:top w:val="single" w:sz="2" w:space="0" w:color="E3E3E3"/>
            <w:left w:val="single" w:sz="2" w:space="0" w:color="E3E3E3"/>
            <w:bottom w:val="single" w:sz="2" w:space="0" w:color="E3E3E3"/>
            <w:right w:val="single" w:sz="2" w:space="0" w:color="E3E3E3"/>
          </w:divBdr>
          <w:divsChild>
            <w:div w:id="1207915837">
              <w:marLeft w:val="0"/>
              <w:marRight w:val="0"/>
              <w:marTop w:val="100"/>
              <w:marBottom w:val="100"/>
              <w:divBdr>
                <w:top w:val="single" w:sz="2" w:space="0" w:color="E3E3E3"/>
                <w:left w:val="single" w:sz="2" w:space="0" w:color="E3E3E3"/>
                <w:bottom w:val="single" w:sz="2" w:space="0" w:color="E3E3E3"/>
                <w:right w:val="single" w:sz="2" w:space="0" w:color="E3E3E3"/>
              </w:divBdr>
              <w:divsChild>
                <w:div w:id="874270851">
                  <w:marLeft w:val="0"/>
                  <w:marRight w:val="0"/>
                  <w:marTop w:val="0"/>
                  <w:marBottom w:val="0"/>
                  <w:divBdr>
                    <w:top w:val="single" w:sz="2" w:space="0" w:color="E3E3E3"/>
                    <w:left w:val="single" w:sz="2" w:space="0" w:color="E3E3E3"/>
                    <w:bottom w:val="single" w:sz="2" w:space="0" w:color="E3E3E3"/>
                    <w:right w:val="single" w:sz="2" w:space="0" w:color="E3E3E3"/>
                  </w:divBdr>
                  <w:divsChild>
                    <w:div w:id="426273240">
                      <w:marLeft w:val="0"/>
                      <w:marRight w:val="0"/>
                      <w:marTop w:val="0"/>
                      <w:marBottom w:val="0"/>
                      <w:divBdr>
                        <w:top w:val="single" w:sz="2" w:space="0" w:color="E3E3E3"/>
                        <w:left w:val="single" w:sz="2" w:space="0" w:color="E3E3E3"/>
                        <w:bottom w:val="single" w:sz="2" w:space="0" w:color="E3E3E3"/>
                        <w:right w:val="single" w:sz="2" w:space="0" w:color="E3E3E3"/>
                      </w:divBdr>
                      <w:divsChild>
                        <w:div w:id="444424887">
                          <w:marLeft w:val="0"/>
                          <w:marRight w:val="0"/>
                          <w:marTop w:val="0"/>
                          <w:marBottom w:val="0"/>
                          <w:divBdr>
                            <w:top w:val="single" w:sz="2" w:space="0" w:color="E3E3E3"/>
                            <w:left w:val="single" w:sz="2" w:space="0" w:color="E3E3E3"/>
                            <w:bottom w:val="single" w:sz="2" w:space="0" w:color="E3E3E3"/>
                            <w:right w:val="single" w:sz="2" w:space="0" w:color="E3E3E3"/>
                          </w:divBdr>
                          <w:divsChild>
                            <w:div w:id="703136879">
                              <w:marLeft w:val="0"/>
                              <w:marRight w:val="0"/>
                              <w:marTop w:val="0"/>
                              <w:marBottom w:val="0"/>
                              <w:divBdr>
                                <w:top w:val="single" w:sz="2" w:space="0" w:color="E3E3E3"/>
                                <w:left w:val="single" w:sz="2" w:space="0" w:color="E3E3E3"/>
                                <w:bottom w:val="single" w:sz="2" w:space="0" w:color="E3E3E3"/>
                                <w:right w:val="single" w:sz="2" w:space="0" w:color="E3E3E3"/>
                              </w:divBdr>
                              <w:divsChild>
                                <w:div w:id="1080907346">
                                  <w:marLeft w:val="0"/>
                                  <w:marRight w:val="0"/>
                                  <w:marTop w:val="0"/>
                                  <w:marBottom w:val="0"/>
                                  <w:divBdr>
                                    <w:top w:val="single" w:sz="2" w:space="0" w:color="E3E3E3"/>
                                    <w:left w:val="single" w:sz="2" w:space="0" w:color="E3E3E3"/>
                                    <w:bottom w:val="single" w:sz="2" w:space="0" w:color="E3E3E3"/>
                                    <w:right w:val="single" w:sz="2" w:space="0" w:color="E3E3E3"/>
                                  </w:divBdr>
                                  <w:divsChild>
                                    <w:div w:id="1614633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29817803">
      <w:bodyDiv w:val="1"/>
      <w:marLeft w:val="0"/>
      <w:marRight w:val="0"/>
      <w:marTop w:val="0"/>
      <w:marBottom w:val="0"/>
      <w:divBdr>
        <w:top w:val="none" w:sz="0" w:space="0" w:color="auto"/>
        <w:left w:val="none" w:sz="0" w:space="0" w:color="auto"/>
        <w:bottom w:val="none" w:sz="0" w:space="0" w:color="auto"/>
        <w:right w:val="none" w:sz="0" w:space="0" w:color="auto"/>
      </w:divBdr>
    </w:div>
    <w:div w:id="2133282014">
      <w:bodyDiv w:val="1"/>
      <w:marLeft w:val="0"/>
      <w:marRight w:val="0"/>
      <w:marTop w:val="0"/>
      <w:marBottom w:val="0"/>
      <w:divBdr>
        <w:top w:val="none" w:sz="0" w:space="0" w:color="auto"/>
        <w:left w:val="none" w:sz="0" w:space="0" w:color="auto"/>
        <w:bottom w:val="none" w:sz="0" w:space="0" w:color="auto"/>
        <w:right w:val="none" w:sz="0" w:space="0" w:color="auto"/>
      </w:divBdr>
    </w:div>
    <w:div w:id="2134325471">
      <w:bodyDiv w:val="1"/>
      <w:marLeft w:val="0"/>
      <w:marRight w:val="0"/>
      <w:marTop w:val="0"/>
      <w:marBottom w:val="0"/>
      <w:divBdr>
        <w:top w:val="none" w:sz="0" w:space="0" w:color="auto"/>
        <w:left w:val="none" w:sz="0" w:space="0" w:color="auto"/>
        <w:bottom w:val="none" w:sz="0" w:space="0" w:color="auto"/>
        <w:right w:val="none" w:sz="0" w:space="0" w:color="auto"/>
      </w:divBdr>
    </w:div>
    <w:div w:id="2139453212">
      <w:bodyDiv w:val="1"/>
      <w:marLeft w:val="0"/>
      <w:marRight w:val="0"/>
      <w:marTop w:val="0"/>
      <w:marBottom w:val="0"/>
      <w:divBdr>
        <w:top w:val="none" w:sz="0" w:space="0" w:color="auto"/>
        <w:left w:val="none" w:sz="0" w:space="0" w:color="auto"/>
        <w:bottom w:val="none" w:sz="0" w:space="0" w:color="auto"/>
        <w:right w:val="none" w:sz="0" w:space="0" w:color="auto"/>
      </w:divBdr>
    </w:div>
    <w:div w:id="2139956790">
      <w:bodyDiv w:val="1"/>
      <w:marLeft w:val="0"/>
      <w:marRight w:val="0"/>
      <w:marTop w:val="0"/>
      <w:marBottom w:val="0"/>
      <w:divBdr>
        <w:top w:val="none" w:sz="0" w:space="0" w:color="auto"/>
        <w:left w:val="none" w:sz="0" w:space="0" w:color="auto"/>
        <w:bottom w:val="none" w:sz="0" w:space="0" w:color="auto"/>
        <w:right w:val="none" w:sz="0" w:space="0" w:color="auto"/>
      </w:divBdr>
    </w:div>
    <w:div w:id="2140494513">
      <w:bodyDiv w:val="1"/>
      <w:marLeft w:val="0"/>
      <w:marRight w:val="0"/>
      <w:marTop w:val="0"/>
      <w:marBottom w:val="0"/>
      <w:divBdr>
        <w:top w:val="none" w:sz="0" w:space="0" w:color="auto"/>
        <w:left w:val="none" w:sz="0" w:space="0" w:color="auto"/>
        <w:bottom w:val="none" w:sz="0" w:space="0" w:color="auto"/>
        <w:right w:val="none" w:sz="0" w:space="0" w:color="auto"/>
      </w:divBdr>
    </w:div>
    <w:div w:id="2143113460">
      <w:bodyDiv w:val="1"/>
      <w:marLeft w:val="0"/>
      <w:marRight w:val="0"/>
      <w:marTop w:val="0"/>
      <w:marBottom w:val="0"/>
      <w:divBdr>
        <w:top w:val="none" w:sz="0" w:space="0" w:color="auto"/>
        <w:left w:val="none" w:sz="0" w:space="0" w:color="auto"/>
        <w:bottom w:val="none" w:sz="0" w:space="0" w:color="auto"/>
        <w:right w:val="none" w:sz="0" w:space="0" w:color="auto"/>
      </w:divBdr>
    </w:div>
    <w:div w:id="2144155827">
      <w:bodyDiv w:val="1"/>
      <w:marLeft w:val="0"/>
      <w:marRight w:val="0"/>
      <w:marTop w:val="0"/>
      <w:marBottom w:val="0"/>
      <w:divBdr>
        <w:top w:val="none" w:sz="0" w:space="0" w:color="auto"/>
        <w:left w:val="none" w:sz="0" w:space="0" w:color="auto"/>
        <w:bottom w:val="none" w:sz="0" w:space="0" w:color="auto"/>
        <w:right w:val="none" w:sz="0" w:space="0" w:color="auto"/>
      </w:divBdr>
    </w:div>
    <w:div w:id="2146005507">
      <w:bodyDiv w:val="1"/>
      <w:marLeft w:val="0"/>
      <w:marRight w:val="0"/>
      <w:marTop w:val="0"/>
      <w:marBottom w:val="0"/>
      <w:divBdr>
        <w:top w:val="none" w:sz="0" w:space="0" w:color="auto"/>
        <w:left w:val="none" w:sz="0" w:space="0" w:color="auto"/>
        <w:bottom w:val="none" w:sz="0" w:space="0" w:color="auto"/>
        <w:right w:val="none" w:sz="0" w:space="0" w:color="auto"/>
      </w:divBdr>
    </w:div>
    <w:div w:id="214735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Til</b:Tag>
    <b:SourceType>InternetSite</b:SourceType>
    <b:Guid>{B1F7DF36-ED3A-4C4B-A99E-FB0FA24502B9}</b:Guid>
    <b:Author>
      <b:Author>
        <b:Corporate>Tilsynet for universell utforming</b:Corporate>
      </b:Author>
    </b:Author>
    <b:Title>WCAG-standarden</b:Title>
    <b:InternetSiteTitle>uutilsynet.no</b:InternetSiteTitle>
    <b:URL>https://www.uutilsynet.no/wcag-standarden/wcag-standarden/86</b:URL>
    <b:RefOrder>10</b:RefOrder>
  </b:Source>
  <b:Source>
    <b:Tag>Hav</b:Tag>
    <b:SourceType>InternetSite</b:SourceType>
    <b:Guid>{8EEB3CAB-5011-F144-BF6E-C9C3002202F4}</b:Guid>
    <b:Author>
      <b:Author>
        <b:Corporate>Havvarsel</b:Corporate>
      </b:Author>
    </b:Author>
    <b:Title>Havvarsel.no</b:Title>
    <b:InternetSiteTitle>Havvarsel.no</b:InternetSiteTitle>
    <b:URL>https://havvarsel.no</b:URL>
    <b:Year>2024</b:Year>
    <b:RefOrder>1</b:RefOrder>
  </b:Source>
  <b:Source>
    <b:Tag>Bas21</b:Tag>
    <b:SourceType>Book</b:SourceType>
    <b:Guid>{63D236A8-E9E3-B44E-A550-30FDB0A1F084}</b:Guid>
    <b:Title>Software Architecture in Practice</b:Title>
    <b:Year>2021</b:Year>
    <b:Publisher>SD Books </b:Publisher>
    <b:Author>
      <b:Author>
        <b:NameList>
          <b:Person>
            <b:Last>Bass</b:Last>
            <b:First>Len</b:First>
          </b:Person>
          <b:Person>
            <b:Last>Clements</b:Last>
            <b:First>Paul</b:First>
          </b:Person>
          <b:Person>
            <b:Last>Kazman</b:Last>
            <b:First>Rick</b:First>
          </b:Person>
        </b:NameList>
      </b:Author>
    </b:Author>
    <b:RefOrder>8</b:RefOrder>
  </b:Source>
  <b:Source>
    <b:Tag>Met22</b:Tag>
    <b:SourceType>InternetSite</b:SourceType>
    <b:Guid>{871C6B5C-8403-9448-807A-626907FD6C4B}</b:Guid>
    <b:Title>Locationforecast</b:Title>
    <b:Year>2022</b:Year>
    <b:Author>
      <b:Author>
        <b:Corporate>Metrologisk Institutt</b:Corporate>
      </b:Author>
    </b:Author>
    <b:CountryRegion>Norge</b:CountryRegion>
    <b:InternetSiteTitle>Metrologisk Institutt</b:InternetSiteTitle>
    <b:URL>https://api.met.no/weatherapi/locationforecast/2.0/documentation</b:URL>
    <b:RefOrder>21</b:RefOrder>
  </b:Source>
  <b:Source>
    <b:Tag>Met221</b:Tag>
    <b:SourceType>InternetSite</b:SourceType>
    <b:Guid>{0E928076-EDE2-D54E-913D-C9B9A46DE7B7}</b:Guid>
    <b:Author>
      <b:Author>
        <b:Corporate>Metrologisk Institutt</b:Corporate>
      </b:Author>
    </b:Author>
    <b:Title>Oceanforecast</b:Title>
    <b:InternetSiteTitle>Metrologisk Institutt</b:InternetSiteTitle>
    <b:URL>https://api.met.no/weatherapi/oceanforecast/2.0/documentation</b:URL>
    <b:Year>2022</b:Year>
    <b:RefOrder>22</b:RefOrder>
  </b:Source>
  <b:Source>
    <b:Tag>Met222</b:Tag>
    <b:SourceType>InternetSite</b:SourceType>
    <b:Guid>{236A38FA-7998-9D4A-9AF1-1C5E04F9CC15}</b:Guid>
    <b:Author>
      <b:Author>
        <b:Corporate>Metrologisk Institutt</b:Corporate>
      </b:Author>
    </b:Author>
    <b:Title>Metalerts</b:Title>
    <b:InternetSiteTitle>Metrologisk Institutt</b:InternetSiteTitle>
    <b:URL>https://api.met.no/weatherapi/metalerts/2.0/documentation</b:URL>
    <b:Year>2022</b:Year>
    <b:RefOrder>23</b:RefOrder>
  </b:Source>
  <b:Source>
    <b:Tag>Ber24</b:Tag>
    <b:SourceType>DocumentFromInternetSite</b:SourceType>
    <b:Guid>{5C07E71C-67D6-5E41-A6DE-50D2BFEA00C2}</b:Guid>
    <b:URL>https://www.uio.no/studier/emner/matnat/ifi/IN2000/v24/forelesninger/in2000.2024.2.27.metode.pdf</b:URL>
    <b:Year>2024</b:Year>
    <b:Month>februar</b:Month>
    <b:Day>27</b:Day>
    <b:Author>
      <b:Author>
        <b:NameList>
          <b:Person>
            <b:Last>Bergersen</b:Last>
            <b:Middle>Rye</b:Middle>
            <b:First>Gunnar</b:First>
          </b:Person>
          <b:Person>
            <b:Last>Sjøberg</b:Last>
            <b:First>Dag</b:First>
          </b:Person>
        </b:NameList>
      </b:Author>
    </b:Author>
    <b:InternetSiteTitle>IN2000 - Software Engineering med prosektarbeid</b:InternetSiteTitle>
    <b:RefOrder>7</b:RefOrder>
  </b:Source>
  <b:Source>
    <b:Tag>Mar24</b:Tag>
    <b:SourceType>DocumentFromInternetSite</b:SourceType>
    <b:Guid>{E761BA44-2F42-A44F-8D85-0A85056CAC66}</b:Guid>
    <b:InternetSiteTitle>IN2000 - Software Engineering med prosektarbeid</b:InternetSiteTitle>
    <b:URL>https://www.uio.no/studier/emner/matnat/ifi/IN2000/v24/forelesninger/in2000-arkitekturogtekniskgjeld-2024.31.02.pdf</b:URL>
    <b:Year>2024</b:Year>
    <b:Month>februar</b:Month>
    <b:Day>13</b:Day>
    <b:Author>
      <b:Author>
        <b:NameList>
          <b:Person>
            <b:Last>Martini</b:Last>
            <b:First>Antonio</b:First>
          </b:Person>
        </b:NameList>
      </b:Author>
    </b:Author>
    <b:RefOrder>24</b:RefOrder>
  </b:Source>
  <b:Source>
    <b:Tag>Thu24</b:Tag>
    <b:SourceType>DocumentFromInternetSite</b:SourceType>
    <b:Guid>{42AF21EC-20C9-474A-A84F-D0EE7D38D87E}</b:Guid>
    <b:InternetSiteTitle>IN2000 - Software Engineering med prosjektarbeid</b:InternetSiteTitle>
    <b:URL>https://www.uio.no/studier/emner/matnat/ifi/IN2000/v24/timeplan/forelesning-in2000--smidig-og-design.pdf</b:URL>
    <b:Year>2024</b:Year>
    <b:Month>februar</b:Month>
    <b:Day>20</b:Day>
    <b:Author>
      <b:Author>
        <b:NameList>
          <b:Person>
            <b:Last>Thunes</b:Last>
            <b:First>Johanne</b:First>
          </b:Person>
        </b:NameList>
      </b:Author>
    </b:Author>
    <b:RefOrder>25</b:RefOrder>
  </b:Source>
  <b:Source>
    <b:Tag>Alm24</b:Tag>
    <b:SourceType>DocumentFromInternetSite</b:SourceType>
    <b:Guid>{2589EC74-28AE-FC4C-A193-146BDFA3B8C3}</b:Guid>
    <b:InternetSiteTitle>IN2000 - Software Engineering med prosjektarbeid</b:InternetSiteTitle>
    <b:URL>https://www.uio.no/studier/emner/matnat/ifi/IN2000/v24/forelesninger/in2000.2024.03.01.testing.pdf</b:URL>
    <b:Year>2024</b:Year>
    <b:Month>mars</b:Month>
    <b:Day>1</b:Day>
    <b:Author>
      <b:Author>
        <b:NameList>
          <b:Person>
            <b:Last>Almås</b:Last>
            <b:First>Steffen</b:First>
          </b:Person>
          <b:Person>
            <b:Last>Vihovde</b:Last>
            <b:Middle>Hadler</b:Middle>
            <b:First>Eva</b:First>
          </b:Person>
        </b:NameList>
      </b:Author>
    </b:Author>
    <b:RefOrder>18</b:RefOrder>
  </b:Source>
  <b:Source>
    <b:Tag>Atl</b:Tag>
    <b:SourceType>DocumentFromInternetSite</b:SourceType>
    <b:Guid>{FD845E8F-C55B-9F4F-86AC-A40DFC798CD4}</b:Guid>
    <b:Author>
      <b:Author>
        <b:Corporate>Atlassian</b:Corporate>
      </b:Author>
    </b:Author>
    <b:Title>What is scurm and how to get started</b:Title>
    <b:InternetSiteTitle>Atlassian </b:InternetSiteTitle>
    <b:URL>https://www.atlassian.com/agile/scrum</b:URL>
    <b:RefOrder>14</b:RefOrder>
  </b:Source>
  <b:Source>
    <b:Tag>And23</b:Tag>
    <b:SourceType>DocumentFromInternetSite</b:SourceType>
    <b:Guid>{DE291E8B-061C-F443-85F4-7DE58E42238C}</b:Guid>
    <b:Author>
      <b:Author>
        <b:Corporate>Android Developers</b:Corporate>
      </b:Author>
    </b:Author>
    <b:Title>Android Developers - Guide</b:Title>
    <b:InternetSiteTitle>Guide to app architecture</b:InternetSiteTitle>
    <b:URL>https://developer.android.com/topic/architecture</b:URL>
    <b:Year>2023</b:Year>
    <b:RefOrder>26</b:RefOrder>
  </b:Source>
  <b:Source>
    <b:Tag>Ber241</b:Tag>
    <b:SourceType>DocumentFromInternetSite</b:SourceType>
    <b:Guid>{85416E8B-1873-4346-B3B0-40B78DFD2689}</b:Guid>
    <b:InternetSiteTitle>IN1030 - Systemer, krav og konsekvenser</b:InternetSiteTitle>
    <b:URL>https://www.uio.no/studier/emner/matnat/ifi/IN1030/v24/foiler---forelesninger/in1030_2024.04.18_objektorientert-modelleringv2.pdf</b:URL>
    <b:Year>2024</b:Year>
    <b:Month>april</b:Month>
    <b:Day>18</b:Day>
    <b:Author>
      <b:Author>
        <b:NameList>
          <b:Person>
            <b:Last>Bergersen</b:Last>
            <b:Middle>Rye</b:Middle>
            <b:First>Gunnar</b:First>
          </b:Person>
          <b:Person>
            <b:Last>Lindsjørn</b:Last>
            <b:First>Yngve</b:First>
          </b:Person>
        </b:NameList>
      </b:Author>
    </b:Author>
    <b:RefOrder>27</b:RefOrder>
  </b:Source>
  <b:Source>
    <b:Tag>Goo24</b:Tag>
    <b:SourceType>DocumentFromInternetSite</b:SourceType>
    <b:Guid>{FFC59178-94DD-1647-897B-ACF51D2C7092}</b:Guid>
    <b:Author>
      <b:Author>
        <b:Corporate>Google Maps Platform</b:Corporate>
      </b:Author>
    </b:Author>
    <b:Title>Geocoding API overview</b:Title>
    <b:InternetSiteTitle>Google Maps Platform Documentation</b:InternetSiteTitle>
    <b:URL>https://developers.google.com/maps/documentation/geocoding/overview</b:URL>
    <b:Year>2024</b:Year>
    <b:Month>mai</b:Month>
    <b:Day>15</b:Day>
    <b:RefOrder>3</b:RefOrder>
  </b:Source>
  <b:Source>
    <b:Tag>And24</b:Tag>
    <b:SourceType>DocumentFromInternetSite</b:SourceType>
    <b:Guid>{42E247F1-CB27-6E45-9043-BCA06D697E76}</b:Guid>
    <b:Author>
      <b:Author>
        <b:Corporate>Android Developers</b:Corporate>
      </b:Author>
    </b:Author>
    <b:Title>Android 14</b:Title>
    <b:InternetSiteTitle>SDK Platform release notes</b:InternetSiteTitle>
    <b:URL>https://developer.android.com/tools/releases/platforms</b:URL>
    <b:Year>2024</b:Year>
    <b:Month>mai</b:Month>
    <b:Day>15</b:Day>
    <b:RefOrder>5</b:RefOrder>
  </b:Source>
  <b:Source>
    <b:Tag>And241</b:Tag>
    <b:SourceType>DocumentFromInternetSite</b:SourceType>
    <b:Guid>{C2B442FE-79D2-6840-A0B6-5C527F52C7B8}</b:Guid>
    <b:Author>
      <b:Author>
        <b:Corporate>Android Developers</b:Corporate>
      </b:Author>
    </b:Author>
    <b:Title>Meet Google Play's target API level requirement</b:Title>
    <b:URL>https://developer.android.com/google/play/requirements/target-sdk</b:URL>
    <b:Year>2024</b:Year>
    <b:Month>mai</b:Month>
    <b:Day>15</b:Day>
    <b:RefOrder>6</b:RefOrder>
  </b:Source>
  <b:Source>
    <b:Tag>Git</b:Tag>
    <b:SourceType>DocumentFromInternetSite</b:SourceType>
    <b:Guid>{2627CAF0-32CA-AB44-975A-40B75F2315D6}</b:Guid>
    <b:Author>
      <b:Author>
        <b:Corporate>GitHub</b:Corporate>
      </b:Author>
    </b:Author>
    <b:Title>Merging a pull request</b:Title>
    <b:InternetSiteTitle>GitHub Docs</b:InternetSiteTitle>
    <b:URL>https://docs.github.com/en/pull-requests/collaborating-with-pull-requests/incorporating-changes-from-a-pull-request/merging-a-pull-request</b:URL>
    <b:RefOrder>15</b:RefOrder>
  </b:Source>
  <b:Source>
    <b:Tag>Git1</b:Tag>
    <b:SourceType>DocumentFromInternetSite</b:SourceType>
    <b:Guid>{A9A1B04D-ED38-0C41-8B1F-E16A936B90DA}</b:Guid>
    <b:Author>
      <b:Author>
        <b:Corporate>GitHub</b:Corporate>
      </b:Author>
    </b:Author>
    <b:Title>GitHub flow</b:Title>
    <b:InternetSiteTitle>GitHub Docs</b:InternetSiteTitle>
    <b:URL>https://docs.github.com/en/get-started/using-github/github-flow</b:URL>
    <b:RefOrder>16</b:RefOrder>
  </b:Source>
  <b:Source>
    <b:Tag>Alm241</b:Tag>
    <b:SourceType>DocumentFromInternetSite</b:SourceType>
    <b:Guid>{A6EA9E24-AFF4-734A-8F03-FA5F50E93EC8}</b:Guid>
    <b:InternetSiteTitle>IN2000 - Software Engineering med prosjektarbeid</b:InternetSiteTitle>
    <b:URL>https://www.uio.no/studier/emner/matnat/ifi/IN2000/v24/forelesninger/in2000.2024.02.02.git_api_og_dataformater.pdf</b:URL>
    <b:Year>2024</b:Year>
    <b:Month>februar</b:Month>
    <b:Day>2</b:Day>
    <b:Author>
      <b:Author>
        <b:NameList>
          <b:Person>
            <b:Last>Almås</b:Last>
            <b:First>Steffen</b:First>
          </b:Person>
        </b:NameList>
      </b:Author>
    </b:Author>
    <b:RefOrder>17</b:RefOrder>
  </b:Source>
  <b:Source>
    <b:Tag>Aal24</b:Tag>
    <b:SourceType>DocumentFromInternetSite</b:SourceType>
    <b:Guid>{516A29AE-36C3-C745-832B-CB9CFE7FD778}</b:Guid>
    <b:Title>Case 4. Havvarsel </b:Title>
    <b:InternetSiteTitle>Kursressurser for IN2000 </b:InternetSiteTitle>
    <b:URL>https://in2000.met.no/2024/4-havvarsel.html</b:URL>
    <b:Year>2024</b:Year>
    <b:Month>februar</b:Month>
    <b:Day>13</b:Day>
    <b:Author>
      <b:Author>
        <b:NameList>
          <b:Person>
            <b:Last>Aalberg</b:Last>
            <b:First>Geir</b:First>
          </b:Person>
          <b:Person>
            <b:Last>Sætra</b:Last>
            <b:First>Martin</b:First>
          </b:Person>
        </b:NameList>
      </b:Author>
    </b:Author>
    <b:RefOrder>2</b:RefOrder>
  </b:Source>
  <b:Source>
    <b:Tag>And231</b:Tag>
    <b:SourceType>DocumentFromInternetSite</b:SourceType>
    <b:Guid>{101FFA28-94D8-214C-AC8B-6F40D8E88753}</b:Guid>
    <b:Author>
      <b:Author>
        <b:Corporate>Android Developers</b:Corporate>
      </b:Author>
    </b:Author>
    <b:Title>Migrate to Google Play services location and context APIs</b:Title>
    <b:InternetSiteTitle>Core areas</b:InternetSiteTitle>
    <b:URL>https://developer.android.com/develop/sensors-and-location/location/migration</b:URL>
    <b:Year>2023</b:Year>
    <b:Month>november</b:Month>
    <b:Day>1</b:Day>
    <b:RefOrder>4</b:RefOrder>
  </b:Source>
  <b:Source>
    <b:Tag>And20</b:Tag>
    <b:SourceType>DocumentFromInternetSite</b:SourceType>
    <b:Guid>{7EA79961-A020-D54A-9C13-8273A8EB5954}</b:Guid>
    <b:Title>Kvalitative intervjuundersøkelser </b:Title>
    <b:URL>https://ndla.no/nb/subject:1:9bb7b427-3f5b-4c45-9719-efc509f3d9cc/topic:1:432baee9-5671-47ce-870e-48b8fc3b7a42/topic:1:1db7bf3c-3a7b-44af-b632-e3c5ff2a999e/resource:201ce19e-7011-49a6-b415-91fd42d5dfe9</b:URL>
    <b:Year>2020</b:Year>
    <b:Month>april</b:Month>
    <b:Day>16</b:Day>
    <b:Author>
      <b:Author>
        <b:NameList>
          <b:Person>
            <b:Last>Andersen</b:Last>
            <b:First>Gisle</b:First>
          </b:Person>
        </b:NameList>
      </b:Author>
    </b:Author>
    <b:RefOrder>9</b:RefOrder>
  </b:Source>
  <b:Source>
    <b:Tag>Alm242</b:Tag>
    <b:SourceType>DocumentFromInternetSite</b:SourceType>
    <b:Guid>{5F0A6AA8-5AAD-734E-9795-D82169937FC2}</b:Guid>
    <b:InternetSiteTitle>IN2000 - Software Engineering med prosjektarbeid</b:InternetSiteTitle>
    <b:URL>https://www.uio.no/studier/emner/matnat/ifi/IN2000/v24/forelesninger/3.-compose_-tilstand-intro-til-app-arkitektur-og-coroutines.pdf</b:URL>
    <b:Year>2024</b:Year>
    <b:Month>januar</b:Month>
    <b:Day>23</b:Day>
    <b:Author>
      <b:Author>
        <b:NameList>
          <b:Person>
            <b:Last>Almås</b:Last>
            <b:First>Steffen</b:First>
          </b:Person>
          <b:Person>
            <b:Last>Bader</b:Last>
            <b:Middle>Wang</b:Middle>
            <b:First>Sondre</b:First>
          </b:Person>
        </b:NameList>
      </b:Author>
    </b:Author>
    <b:RefOrder>11</b:RefOrder>
  </b:Source>
  <b:Source>
    <b:Tag>Bad24</b:Tag>
    <b:SourceType>DocumentFromInternetSite</b:SourceType>
    <b:Guid>{57B08BE8-A71B-DC4B-B068-42F23740944B}</b:Guid>
    <b:InternetSiteTitle>IN2000 - Software Engineering med prosjektarbeid</b:InternetSiteTitle>
    <b:URL>https://www.uio.no/studier/emner/matnat/ifi/IN2000/v24/forelesninger/3.-compose_-tilstand-intro-til-app-arkitektur-og-coroutines.pdf</b:URL>
    <b:Year>2024</b:Year>
    <b:Month>januar</b:Month>
    <b:Day>23</b:Day>
    <b:Author>
      <b:Author>
        <b:NameList>
          <b:Person>
            <b:Last>Almås</b:Last>
            <b:First>Steffen</b:First>
          </b:Person>
          <b:Person>
            <b:Last>Bader</b:Last>
            <b:Middle>Wang</b:Middle>
            <b:First>Sondre</b:First>
          </b:Person>
        </b:NameList>
      </b:Author>
    </b:Author>
    <b:RefOrder>28</b:RefOrder>
  </b:Source>
  <b:Source>
    <b:Tag>And242</b:Tag>
    <b:SourceType>DocumentFromInternetSite</b:SourceType>
    <b:Guid>{E6ACCDEF-8A66-2E42-9F82-6079B5270EE8}</b:Guid>
    <b:Author>
      <b:Author>
        <b:Corporate>Android Developers</b:Corporate>
      </b:Author>
    </b:Author>
    <b:Title>Geocoding API overview</b:Title>
    <b:InternetSiteTitle>Google Maps Platform Documentation</b:InternetSiteTitle>
    <b:URL>https://developers.google.com/maps/documentation/geocoding/overview</b:URL>
    <b:Year>2024</b:Year>
    <b:Month>mai</b:Month>
    <b:Day>15</b:Day>
    <b:RefOrder>12</b:RefOrder>
  </b:Source>
  <b:Source>
    <b:Tag>And243</b:Tag>
    <b:SourceType>DocumentFromInternetSite</b:SourceType>
    <b:Guid>{F9A05947-D1F4-1749-A989-9DD8A6B1C055}</b:Guid>
    <b:Author>
      <b:Author>
        <b:Corporate>Android Developers</b:Corporate>
      </b:Author>
    </b:Author>
    <b:Title>Overview</b:Title>
    <b:InternetSiteTitle>Google Maps Platform Documentation</b:InternetSiteTitle>
    <b:URL>https://developers.google.com/maps/documentation/places/web-service/overview</b:URL>
    <b:Year>2024</b:Year>
    <b:Month>mai</b:Month>
    <b:Day>13</b:Day>
    <b:RefOrder>13</b:RefOrder>
  </b:Source>
  <b:Source>
    <b:Tag>Vih24</b:Tag>
    <b:SourceType>DocumentFromInternetSite</b:SourceType>
    <b:Guid>{4C04FDFA-0ADA-5B4B-90D0-0E1CC5172861}</b:Guid>
    <b:InternetSiteTitle>IN3240 - Testing av programvare</b:InternetSiteTitle>
    <b:URL>https://www.uio.no/studier/emner/matnat/ifi/IN3240/v24/forelesningsvideoer/chapter-2-slides.pdf</b:URL>
    <b:Year>2024</b:Year>
    <b:Month>februar</b:Month>
    <b:Day>7</b:Day>
    <b:Author>
      <b:Author>
        <b:NameList>
          <b:Person>
            <b:Last>Vihovde</b:Last>
            <b:Middle>Hadler</b:Middle>
            <b:First>Eva</b:First>
          </b:Person>
        </b:NameList>
      </b:Author>
    </b:Author>
    <b:RefOrder>19</b:RefOrder>
  </b:Source>
  <b:Source>
    <b:Tag>Gee22</b:Tag>
    <b:SourceType>DocumentFromInternetSite</b:SourceType>
    <b:Guid>{5670D5E4-CBBE-A241-83BC-6FCE2CC13D21}</b:Guid>
    <b:Author>
      <b:Author>
        <b:Corporate>GeeksForGeeks</b:Corporate>
      </b:Author>
    </b:Author>
    <b:Title>Big Bang Integration Testing</b:Title>
    <b:URL>https://www.geeksforgeeks.org/big-bang-integration-testing/</b:URL>
    <b:Year>2022</b:Year>
    <b:Month>november</b:Month>
    <b:Day>17</b:Day>
    <b:RefOrder>20</b:RefOrder>
  </b:Source>
</b:Sources>
</file>

<file path=customXml/itemProps1.xml><?xml version="1.0" encoding="utf-8"?>
<ds:datastoreItem xmlns:ds="http://schemas.openxmlformats.org/officeDocument/2006/customXml" ds:itemID="{CCA62B83-7C60-5841-AB77-7043A43DEEFE}">
  <ds:schemaRefs>
    <ds:schemaRef ds:uri="http://schemas.openxmlformats.org/officeDocument/2006/bibliography"/>
  </ds:schemaRefs>
</ds:datastoreItem>
</file>

<file path=docMetadata/LabelInfo.xml><?xml version="1.0" encoding="utf-8"?>
<clbl:labelList xmlns:clbl="http://schemas.microsoft.com/office/2020/mipLabelMetadata">
  <clbl:label id="{463b6811-b0a4-4b2a-b932-72c4c970c5d2}" enabled="0" method="" siteId="{463b6811-b0a4-4b2a-b932-72c4c970c5d2}" removed="1"/>
</clbl:labelList>
</file>

<file path=docProps/app.xml><?xml version="1.0" encoding="utf-8"?>
<Properties xmlns="http://schemas.openxmlformats.org/officeDocument/2006/extended-properties" xmlns:vt="http://schemas.openxmlformats.org/officeDocument/2006/docPropsVTypes">
  <Template>Normal</Template>
  <TotalTime>1</TotalTime>
  <Pages>48</Pages>
  <Words>8431</Words>
  <Characters>44688</Characters>
  <Application>Microsoft Office Word</Application>
  <DocSecurity>0</DocSecurity>
  <Lines>372</Lines>
  <Paragraphs>106</Paragraphs>
  <ScaleCrop>false</ScaleCrop>
  <Company/>
  <LinksUpToDate>false</LinksUpToDate>
  <CharactersWithSpaces>53013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Lund</dc:creator>
  <cp:keywords/>
  <dc:description/>
  <cp:lastModifiedBy>Adrian Lund</cp:lastModifiedBy>
  <cp:revision>2</cp:revision>
  <dcterms:created xsi:type="dcterms:W3CDTF">2024-06-08T17:04:00Z</dcterms:created>
  <dcterms:modified xsi:type="dcterms:W3CDTF">2024-06-08T17:04:00Z</dcterms:modified>
</cp:coreProperties>
</file>